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38699" w14:textId="0C48EA99" w:rsidR="009A0487" w:rsidRPr="009C541F" w:rsidRDefault="00405AC2">
      <w:pPr>
        <w:pStyle w:val="Title"/>
      </w:pPr>
      <w:r>
        <w:t xml:space="preserve">Fast CNN </w:t>
      </w:r>
      <w:r w:rsidR="008C7639">
        <w:t>E</w:t>
      </w:r>
      <w:r>
        <w:t xml:space="preserve">nhancement using </w:t>
      </w:r>
      <w:r w:rsidR="008C7639">
        <w:rPr>
          <w:rFonts w:hint="eastAsia"/>
          <w:lang w:eastAsia="zh-CN"/>
        </w:rPr>
        <w:t>C</w:t>
      </w:r>
      <w:r>
        <w:t xml:space="preserve">hannel </w:t>
      </w:r>
      <w:r w:rsidR="008C7639">
        <w:t>A</w:t>
      </w:r>
      <w:r>
        <w:t xml:space="preserve">ttention and </w:t>
      </w:r>
      <w:r w:rsidR="008C7639">
        <w:t>R</w:t>
      </w:r>
      <w:r>
        <w:t xml:space="preserve">esidual </w:t>
      </w:r>
      <w:r w:rsidR="008C7639">
        <w:t>N</w:t>
      </w:r>
      <w:r>
        <w:t xml:space="preserve">etworks for </w:t>
      </w:r>
      <w:r w:rsidR="008C7639">
        <w:t>I</w:t>
      </w:r>
      <w:r>
        <w:t xml:space="preserve">mage </w:t>
      </w:r>
      <w:r w:rsidR="008C7639">
        <w:t>S</w:t>
      </w:r>
      <w:r>
        <w:t>uper-resolution</w:t>
      </w:r>
    </w:p>
    <w:p w14:paraId="1EB3869A" w14:textId="3B0BEFFC" w:rsidR="009A0487" w:rsidRPr="004A10E6" w:rsidRDefault="00DF0ACA">
      <w:pPr>
        <w:pStyle w:val="Authors"/>
        <w:rPr>
          <w:vertAlign w:val="superscript"/>
        </w:rPr>
      </w:pPr>
      <w:proofErr w:type="spellStart"/>
      <w:r>
        <w:t>Haoning</w:t>
      </w:r>
      <w:proofErr w:type="spellEnd"/>
      <w:r>
        <w:t xml:space="preserve"> Qu</w:t>
      </w:r>
      <w:r w:rsidR="004A10E6" w:rsidRPr="004A10E6">
        <w:rPr>
          <w:b w:val="0"/>
          <w:bCs/>
          <w:vertAlign w:val="superscript"/>
        </w:rPr>
        <w:t>1</w:t>
      </w:r>
      <w:ins w:id="0" w:author="yan hong" w:date="2022-08-30T20:48:00Z">
        <w:r w:rsidR="00D93790">
          <w:rPr>
            <w:vertAlign w:val="superscript"/>
          </w:rPr>
          <w:t>†</w:t>
        </w:r>
      </w:ins>
      <w:r w:rsidR="004A10E6">
        <w:t xml:space="preserve">, </w:t>
      </w:r>
      <w:r>
        <w:t>M</w:t>
      </w:r>
      <w:r>
        <w:rPr>
          <w:rFonts w:hint="eastAsia"/>
          <w:lang w:eastAsia="zh-CN"/>
        </w:rPr>
        <w:t>ing</w:t>
      </w:r>
      <w:r>
        <w:rPr>
          <w:lang w:eastAsia="zh-CN"/>
        </w:rPr>
        <w:t xml:space="preserve"> Zhu</w:t>
      </w:r>
      <w:r w:rsidR="004A10E6" w:rsidRPr="004A10E6">
        <w:rPr>
          <w:b w:val="0"/>
          <w:bCs/>
          <w:vertAlign w:val="superscript"/>
          <w:lang w:eastAsia="zh-CN"/>
        </w:rPr>
        <w:t>2</w:t>
      </w:r>
      <w:proofErr w:type="gramStart"/>
      <w:ins w:id="1" w:author="yan hong" w:date="2022-08-30T20:49:00Z">
        <w:r w:rsidR="00D93790">
          <w:rPr>
            <w:vertAlign w:val="superscript"/>
          </w:rPr>
          <w:t>†</w:t>
        </w:r>
      </w:ins>
      <w:r>
        <w:rPr>
          <w:lang w:eastAsia="zh-CN"/>
        </w:rPr>
        <w:t>,</w:t>
      </w:r>
      <w:ins w:id="2" w:author="yan hong" w:date="2022-08-30T20:49:00Z">
        <w:r w:rsidR="00D93790" w:rsidRPr="00D93790">
          <w:rPr>
            <w:vertAlign w:val="superscript"/>
          </w:rPr>
          <w:t xml:space="preserve"> </w:t>
        </w:r>
      </w:ins>
      <w:r w:rsidR="004A10E6">
        <w:rPr>
          <w:lang w:eastAsia="zh-CN"/>
        </w:rPr>
        <w:t xml:space="preserve"> </w:t>
      </w:r>
      <w:proofErr w:type="spellStart"/>
      <w:r w:rsidR="00592B6B">
        <w:rPr>
          <w:lang w:eastAsia="zh-CN"/>
        </w:rPr>
        <w:t>Yifeng</w:t>
      </w:r>
      <w:proofErr w:type="spellEnd"/>
      <w:proofErr w:type="gramEnd"/>
      <w:r w:rsidR="00592B6B">
        <w:rPr>
          <w:lang w:eastAsia="zh-CN"/>
        </w:rPr>
        <w:t xml:space="preserve"> Ruan</w:t>
      </w:r>
      <w:r w:rsidR="004A10E6" w:rsidRPr="004A10E6">
        <w:rPr>
          <w:b w:val="0"/>
          <w:bCs/>
          <w:vertAlign w:val="superscript"/>
          <w:lang w:eastAsia="zh-CN"/>
        </w:rPr>
        <w:t>3</w:t>
      </w:r>
      <w:ins w:id="3" w:author="yan hong" w:date="2022-08-30T20:49:00Z">
        <w:r w:rsidR="00D93790">
          <w:rPr>
            <w:vertAlign w:val="superscript"/>
          </w:rPr>
          <w:t>†</w:t>
        </w:r>
      </w:ins>
      <w:ins w:id="4" w:author="yan hong" w:date="2022-08-30T20:47:00Z">
        <w:r w:rsidR="00C230F8">
          <w:rPr>
            <w:lang w:eastAsia="zh-CN"/>
          </w:rPr>
          <w:t xml:space="preserve">, </w:t>
        </w:r>
      </w:ins>
      <w:del w:id="5" w:author="yan hong" w:date="2022-08-30T20:47:00Z">
        <w:r w:rsidR="00592B6B" w:rsidDel="00C230F8">
          <w:rPr>
            <w:lang w:eastAsia="zh-CN"/>
          </w:rPr>
          <w:delText xml:space="preserve">, </w:delText>
        </w:r>
      </w:del>
      <w:r w:rsidR="004A10E6">
        <w:rPr>
          <w:lang w:eastAsia="zh-CN"/>
        </w:rPr>
        <w:t xml:space="preserve"> </w:t>
      </w:r>
      <w:proofErr w:type="spellStart"/>
      <w:r w:rsidR="00592B6B">
        <w:rPr>
          <w:lang w:eastAsia="zh-CN"/>
        </w:rPr>
        <w:t>Zerui</w:t>
      </w:r>
      <w:proofErr w:type="spellEnd"/>
      <w:r w:rsidR="00592B6B">
        <w:rPr>
          <w:lang w:eastAsia="zh-CN"/>
        </w:rPr>
        <w:t xml:space="preserve"> Wan</w:t>
      </w:r>
      <w:r w:rsidR="004A10E6" w:rsidRPr="004A10E6">
        <w:rPr>
          <w:b w:val="0"/>
          <w:bCs/>
          <w:vertAlign w:val="superscript"/>
          <w:lang w:eastAsia="zh-CN"/>
        </w:rPr>
        <w:t>4</w:t>
      </w:r>
      <w:ins w:id="6" w:author="yan hong" w:date="2022-08-30T20:49:00Z">
        <w:r w:rsidR="00D93790">
          <w:rPr>
            <w:vertAlign w:val="superscript"/>
          </w:rPr>
          <w:t>†</w:t>
        </w:r>
      </w:ins>
    </w:p>
    <w:p w14:paraId="1EB3869B" w14:textId="5E05BBA1" w:rsidR="009A0487" w:rsidRDefault="004A10E6">
      <w:pPr>
        <w:pStyle w:val="Addresses"/>
        <w:spacing w:after="120"/>
        <w:rPr>
          <w:noProof/>
        </w:rPr>
        <w:pPrChange w:id="7" w:author="yan hong" w:date="2022-08-30T20:49:00Z">
          <w:pPr>
            <w:pStyle w:val="Addresses"/>
          </w:pPr>
        </w:pPrChange>
      </w:pPr>
      <w:r>
        <w:rPr>
          <w:vertAlign w:val="superscript"/>
        </w:rPr>
        <w:t>1</w:t>
      </w:r>
      <w:r w:rsidR="00592B6B" w:rsidRPr="00592B6B">
        <w:t>C</w:t>
      </w:r>
      <w:r w:rsidR="00592B6B" w:rsidRPr="00592B6B">
        <w:rPr>
          <w:noProof/>
        </w:rPr>
        <w:t>ollege of Arts and Science, New York University, New York, NY, 10012, USA</w:t>
      </w:r>
    </w:p>
    <w:p w14:paraId="40371919" w14:textId="0B9CBA5E" w:rsidR="00394C49" w:rsidRDefault="004A10E6">
      <w:pPr>
        <w:pStyle w:val="E-mail"/>
        <w:spacing w:after="120"/>
        <w:pPrChange w:id="8" w:author="yan hong" w:date="2022-08-30T20:49:00Z">
          <w:pPr>
            <w:pStyle w:val="E-mail"/>
          </w:pPr>
        </w:pPrChange>
      </w:pPr>
      <w:r>
        <w:rPr>
          <w:vertAlign w:val="superscript"/>
          <w:lang w:val="en-GB"/>
        </w:rPr>
        <w:t>2</w:t>
      </w:r>
      <w:r w:rsidR="00592B6B" w:rsidRPr="00592B6B">
        <w:rPr>
          <w:lang w:val="en-GB"/>
        </w:rPr>
        <w:t>New College, University of Toronto, Toronto, ON, M5S 1A1, Canada</w:t>
      </w:r>
      <w:r w:rsidR="00394C49" w:rsidRPr="00394C49">
        <w:t xml:space="preserve"> </w:t>
      </w:r>
    </w:p>
    <w:p w14:paraId="5F2EA21A" w14:textId="05C589EF" w:rsidR="00394C49" w:rsidRDefault="004A10E6">
      <w:pPr>
        <w:pStyle w:val="E-mail"/>
        <w:spacing w:after="120"/>
        <w:pPrChange w:id="9" w:author="yan hong" w:date="2022-08-30T20:49:00Z">
          <w:pPr>
            <w:pStyle w:val="E-mail"/>
          </w:pPr>
        </w:pPrChange>
      </w:pPr>
      <w:r>
        <w:rPr>
          <w:vertAlign w:val="superscript"/>
          <w:lang w:val="en-GB"/>
        </w:rPr>
        <w:t>3</w:t>
      </w:r>
      <w:r w:rsidR="00394C49" w:rsidRPr="00394C49">
        <w:rPr>
          <w:lang w:val="en-GB"/>
        </w:rPr>
        <w:t>Alfred Lerner College of Business &amp; Economics,University of Delaware, Newark, DE, 19711, USA</w:t>
      </w:r>
      <w:r w:rsidR="00394C49" w:rsidRPr="00394C49">
        <w:t xml:space="preserve"> </w:t>
      </w:r>
    </w:p>
    <w:p w14:paraId="0514A200" w14:textId="0649384C" w:rsidR="00592B6B" w:rsidRPr="00592B6B" w:rsidDel="00BA16B0" w:rsidRDefault="004A10E6">
      <w:pPr>
        <w:pStyle w:val="E-mail"/>
        <w:spacing w:after="120"/>
        <w:rPr>
          <w:del w:id="10" w:author="yan hong" w:date="2022-08-30T20:49:00Z"/>
          <w:lang w:val="en-GB"/>
        </w:rPr>
        <w:pPrChange w:id="11" w:author="yan hong" w:date="2022-08-30T20:49:00Z">
          <w:pPr>
            <w:pStyle w:val="E-mail"/>
          </w:pPr>
        </w:pPrChange>
      </w:pPr>
      <w:r>
        <w:rPr>
          <w:vertAlign w:val="superscript"/>
        </w:rPr>
        <w:t>4</w:t>
      </w:r>
      <w:r w:rsidR="00394C49">
        <w:t>F</w:t>
      </w:r>
      <w:r w:rsidR="00394C49" w:rsidRPr="00394C49">
        <w:rPr>
          <w:lang w:val="en-GB"/>
        </w:rPr>
        <w:t>aculty of Applied Science &amp; Engineering, University of Toronto, Toronto, ON, M5S 1A4, Canada</w:t>
      </w:r>
    </w:p>
    <w:p w14:paraId="1EB3869C" w14:textId="77777777" w:rsidR="00006EA6" w:rsidRDefault="00006EA6">
      <w:pPr>
        <w:pStyle w:val="E-mail"/>
        <w:spacing w:after="120"/>
        <w:pPrChange w:id="12" w:author="yan hong" w:date="2022-08-30T20:49:00Z">
          <w:pPr>
            <w:pStyle w:val="Addresses"/>
          </w:pPr>
        </w:pPrChange>
      </w:pPr>
    </w:p>
    <w:p w14:paraId="1EB3869D" w14:textId="423B6853" w:rsidR="009A0487" w:rsidRDefault="00000000">
      <w:pPr>
        <w:pStyle w:val="E-mail"/>
        <w:rPr>
          <w:ins w:id="13" w:author="yan hong" w:date="2022-08-30T20:49:00Z"/>
          <w:lang w:eastAsia="zh-CN"/>
        </w:rPr>
      </w:pPr>
      <w:hyperlink r:id="rId8" w:history="1">
        <w:r w:rsidR="00760817" w:rsidRPr="00340695">
          <w:rPr>
            <w:rStyle w:val="Hyperlink"/>
          </w:rPr>
          <w:t>ming.zhu@mail.utoronto.ca</w:t>
        </w:r>
      </w:hyperlink>
      <w:ins w:id="14" w:author="yan hong" w:date="2022-08-30T20:47:00Z">
        <w:r w:rsidR="00760817">
          <w:rPr>
            <w:rFonts w:hint="eastAsia"/>
            <w:lang w:eastAsia="zh-CN"/>
          </w:rPr>
          <w:t>其他人邮箱呢</w:t>
        </w:r>
      </w:ins>
    </w:p>
    <w:p w14:paraId="7C1E2180" w14:textId="5145A9B4" w:rsidR="00D93790" w:rsidRPr="0047611F" w:rsidRDefault="00D93790">
      <w:pPr>
        <w:pStyle w:val="Abstract"/>
        <w:rPr>
          <w:lang w:eastAsia="zh-CN"/>
        </w:rPr>
        <w:pPrChange w:id="15" w:author="yan hong" w:date="2022-08-30T20:49:00Z">
          <w:pPr>
            <w:pStyle w:val="E-mail"/>
          </w:pPr>
        </w:pPrChange>
      </w:pPr>
      <w:ins w:id="16" w:author="yan hong" w:date="2022-08-30T20:49:00Z">
        <w:r w:rsidRPr="00D93790">
          <w:rPr>
            <w:lang w:val="en-US" w:eastAsia="zh-CN"/>
          </w:rPr>
          <w:t>†These authors contributed equally.</w:t>
        </w:r>
      </w:ins>
    </w:p>
    <w:p w14:paraId="083109F8" w14:textId="57F77A08" w:rsidR="00F037F2" w:rsidRDefault="00F037F2" w:rsidP="00F037F2">
      <w:pPr>
        <w:pStyle w:val="Abstract"/>
      </w:pPr>
      <w:r>
        <w:rPr>
          <w:b/>
        </w:rPr>
        <w:t>Abstract</w:t>
      </w:r>
      <w:r>
        <w:t xml:space="preserve">. </w:t>
      </w:r>
      <w:r w:rsidR="00A63AD1">
        <w:t xml:space="preserve">Single image super resolution (SISR) refers to the process of reconstructing a high-resolution (HR) image from a low-resolution (LR) input image. Deep learning super-resolution algorithms have widely been used to solve SISR tasks. However, the high computational cost and memory storage for training the deep learning models has been hindering its real-world application. In this paper, we rebuild FSRCNN and apply it to solve SISR tasks. Firstly, we change the original training dataset to </w:t>
      </w:r>
      <w:proofErr w:type="spellStart"/>
      <w:r w:rsidR="00A63AD1">
        <w:t>RealSR</w:t>
      </w:r>
      <w:proofErr w:type="spellEnd"/>
      <w:r w:rsidR="00A63AD1">
        <w:t>, a larger dataset consists of real-world images. Secondly, we add channel attention and shortcut connections into the mapping layers and reset important parameters including learning rate and optimizer. Thirdly, we change the loss function from Mean Squared Error (MSE) to Mean A</w:t>
      </w:r>
      <w:r w:rsidR="00A63AD1">
        <w:rPr>
          <w:rFonts w:hint="eastAsia"/>
        </w:rPr>
        <w:t>b</w:t>
      </w:r>
      <w:r w:rsidR="00A63AD1">
        <w:t xml:space="preserve">solute Error and replace the activation function from </w:t>
      </w:r>
      <w:proofErr w:type="spellStart"/>
      <w:r w:rsidR="00A63AD1">
        <w:t>PReLU</w:t>
      </w:r>
      <w:proofErr w:type="spellEnd"/>
      <w:r w:rsidR="00A63AD1">
        <w:t xml:space="preserve"> to ELU, to verify the discrepancies between different loss functions and activation functions. Finally, we compare the proposed model with official FSRCNN based on Peak signal-to-noise ratio (PSNR), </w:t>
      </w:r>
      <w:r w:rsidR="00A63AD1" w:rsidRPr="00A63AD1">
        <w:t>the </w:t>
      </w:r>
      <w:r w:rsidR="00A63AD1">
        <w:t>structural similarity index measure</w:t>
      </w:r>
      <w:r w:rsidR="00A63AD1" w:rsidRPr="00A63AD1">
        <w:t> (SSIM) on three commonly used test datasets. T</w:t>
      </w:r>
      <w:r w:rsidR="00A63AD1">
        <w:t xml:space="preserve">he experimental results show that the performance of rebuild model is slightly better. The proposed model achieves higher PSNR and SSIM on all the test datasets across different scale factors. Our </w:t>
      </w:r>
      <w:r w:rsidR="00A63AD1" w:rsidRPr="00763447">
        <w:t>analyses</w:t>
      </w:r>
      <w:r w:rsidR="00A63AD1">
        <w:t xml:space="preserve"> illustrate that different loss function and activation function do not generate </w:t>
      </w:r>
      <w:r w:rsidR="00A63AD1">
        <w:rPr>
          <w:rFonts w:hint="eastAsia"/>
        </w:rPr>
        <w:t>large</w:t>
      </w:r>
      <w:r w:rsidR="00A63AD1">
        <w:t xml:space="preserve"> impact on the rebuild model.</w:t>
      </w:r>
    </w:p>
    <w:p w14:paraId="1EB3869E" w14:textId="4A50CB61" w:rsidR="009A0487" w:rsidRDefault="00F037F2">
      <w:pPr>
        <w:pStyle w:val="Abstract"/>
        <w:rPr>
          <w:lang w:eastAsia="zh-CN"/>
        </w:rPr>
      </w:pPr>
      <w:r>
        <w:rPr>
          <w:rFonts w:hint="eastAsia"/>
          <w:b/>
          <w:lang w:eastAsia="zh-CN"/>
        </w:rPr>
        <w:t>Key</w:t>
      </w:r>
      <w:r>
        <w:rPr>
          <w:b/>
        </w:rPr>
        <w:t>words:</w:t>
      </w:r>
      <w:r w:rsidR="009A0487">
        <w:t xml:space="preserve"> </w:t>
      </w:r>
      <w:r w:rsidR="00394C49" w:rsidRPr="00A149D0">
        <w:t>super-resolution, super-resolution, deep convolutional neural networks</w:t>
      </w:r>
      <w:r w:rsidR="00394C49">
        <w:t>, residual block, residual block</w:t>
      </w:r>
      <w:r w:rsidR="00394C49">
        <w:rPr>
          <w:rFonts w:hint="eastAsia"/>
          <w:lang w:eastAsia="zh-CN"/>
        </w:rPr>
        <w:t>,</w:t>
      </w:r>
      <w:r w:rsidR="00394C49">
        <w:rPr>
          <w:lang w:eastAsia="zh-CN"/>
        </w:rPr>
        <w:t xml:space="preserve"> channel attention</w:t>
      </w:r>
    </w:p>
    <w:p w14:paraId="1EB3869F" w14:textId="4820B6D1" w:rsidR="009A0487" w:rsidRDefault="00633134">
      <w:pPr>
        <w:pStyle w:val="Section"/>
      </w:pPr>
      <w:r>
        <w:t>Introduction</w:t>
      </w:r>
    </w:p>
    <w:p w14:paraId="1EB386A0" w14:textId="1CCA0CC5" w:rsidR="009A0487" w:rsidRDefault="00F90D02">
      <w:pPr>
        <w:pStyle w:val="Bodytext"/>
      </w:pPr>
      <w:r w:rsidRPr="00F90D02">
        <w:t xml:space="preserve">Single image super-resolution (SISR) aims to recover a single HR image from a corresponding low-resolution (LR) image, an archetypal problem of computer vision research field. Since the inception of digital imagery, the demand of high-resolution (HR) images has become increasing higher within application fields including intelligent surveillance, medical imaging, and remote sensing. This is </w:t>
      </w:r>
      <w:r w:rsidRPr="00F90D02">
        <w:lastRenderedPageBreak/>
        <w:t xml:space="preserve">because higher image resolution contains rich details of the image and has a better visual quality. Due to the high demand of HR images, image super-resolution (SR) has been attracting substantial research interests for a long time. Since a same LR image could be originated from down-sampling infinitive HR images, SISR is still an ill-posed problem [1]. </w:t>
      </w:r>
    </w:p>
    <w:p w14:paraId="2B429AA3" w14:textId="5015B653" w:rsidR="001D747C" w:rsidRPr="00834ADA" w:rsidRDefault="001D747C" w:rsidP="001D747C">
      <w:pPr>
        <w:pStyle w:val="BodytextIndented"/>
      </w:pPr>
      <w:r w:rsidRPr="00834ADA">
        <w:t xml:space="preserve">To address the above issue, many deep learning technologies has been proposed, among which Convolutional Neural Network (CNN) models has become the preferred method to be applied to solve SISR tasks. Dong et al. [2] introduced the first deep CNN, a three-layer Super-Resolution Convolutional Neural Network (SRCNN) to acquire the SR image in an end-to-end mapping manner. Though the simple and shallow three-layer network achieved great performance, deeper network structures have also been proved to enhance performance of SISR </w:t>
      </w:r>
      <w:r w:rsidR="00BD4E74" w:rsidRPr="00834ADA">
        <w:t>tasks</w:t>
      </w:r>
      <w:r w:rsidR="00BD4E74">
        <w:t xml:space="preserve"> </w:t>
      </w:r>
      <w:r w:rsidR="00BD4E74">
        <w:rPr>
          <w:lang w:eastAsia="zh-CN"/>
        </w:rPr>
        <w:t>[3]</w:t>
      </w:r>
      <w:r w:rsidR="00BD4E74" w:rsidRPr="00834ADA">
        <w:t>.</w:t>
      </w:r>
      <w:r w:rsidRPr="00834ADA">
        <w:t xml:space="preserve"> </w:t>
      </w:r>
    </w:p>
    <w:p w14:paraId="353326EC" w14:textId="20CB6AAD" w:rsidR="001D747C" w:rsidRPr="00834ADA" w:rsidRDefault="001D747C" w:rsidP="001D747C">
      <w:pPr>
        <w:pStyle w:val="BodytextIndented"/>
      </w:pPr>
      <w:r w:rsidRPr="00834ADA">
        <w:t>The desire of pursuing superior SR performance has motivated researchers to design deeper and more complex networks such as DRCN [</w:t>
      </w:r>
      <w:r>
        <w:t>4</w:t>
      </w:r>
      <w:r w:rsidRPr="00834ADA">
        <w:t>], SRGAN [</w:t>
      </w:r>
      <w:r>
        <w:t>5</w:t>
      </w:r>
      <w:r w:rsidRPr="00834ADA">
        <w:t xml:space="preserve">] and </w:t>
      </w:r>
      <w:proofErr w:type="spellStart"/>
      <w:r w:rsidRPr="00834ADA">
        <w:t>SwinIR</w:t>
      </w:r>
      <w:proofErr w:type="spellEnd"/>
      <w:r w:rsidRPr="00834ADA">
        <w:t xml:space="preserve"> [</w:t>
      </w:r>
      <w:r>
        <w:t>6</w:t>
      </w:r>
      <w:r w:rsidRPr="00834ADA">
        <w:t xml:space="preserve">] to solve SR tasks. DRCN is a deep CNN based models contains a very deep recursive layer which is consist of 16 recursions. </w:t>
      </w:r>
      <w:proofErr w:type="spellStart"/>
      <w:r w:rsidRPr="00834ADA">
        <w:t>Ledig</w:t>
      </w:r>
      <w:proofErr w:type="spellEnd"/>
      <w:r w:rsidRPr="00834ADA">
        <w:t xml:space="preserve"> et al. proposed SRGAN, which is the first model to solve the SR task through the utilization of Generative Adversarial network. </w:t>
      </w:r>
      <w:proofErr w:type="spellStart"/>
      <w:r w:rsidRPr="00834ADA">
        <w:t>SwinIR</w:t>
      </w:r>
      <w:proofErr w:type="spellEnd"/>
      <w:r w:rsidRPr="00834ADA">
        <w:t xml:space="preserve"> is designed mainly based on </w:t>
      </w:r>
      <w:proofErr w:type="spellStart"/>
      <w:r w:rsidRPr="00834ADA">
        <w:t>Swin</w:t>
      </w:r>
      <w:proofErr w:type="spellEnd"/>
      <w:r w:rsidRPr="00834ADA">
        <w:t xml:space="preserve"> Transformer. Although these deep and sophisticated models have pursued great performance on SISR tasks, the high computation cost for memory storage due to its architecture complexity has become the obstacle to its practical application. To solve this problem, multiple lightweight networks have been proposed, such as FSRCNN [7] and ESRT [8]. FSRCNN is a re-designed SRCNN that can solve SR task faster and better.</w:t>
      </w:r>
      <w:r w:rsidR="00BC1C79">
        <w:t xml:space="preserve"> </w:t>
      </w:r>
      <w:r w:rsidRPr="00834ADA">
        <w:t xml:space="preserve">ESRT is a combination of lightweight CNN Backbone and a lightweight Transformer backbone. Though ESRT reduces the network parameters, its computation cost and training difficulty is still very high, while FSRCNN could be trained and achieve good performance on a generic CPU. </w:t>
      </w:r>
    </w:p>
    <w:p w14:paraId="0668FF0F" w14:textId="6826ECD8" w:rsidR="001D747C" w:rsidDel="00D21138" w:rsidRDefault="009B0EE4" w:rsidP="001D747C">
      <w:pPr>
        <w:pStyle w:val="BodytextIndented"/>
        <w:rPr>
          <w:del w:id="17" w:author="yan hong" w:date="2022-08-30T20:49:00Z"/>
        </w:rPr>
      </w:pPr>
      <w:r>
        <w:t>T</w:t>
      </w:r>
      <w:r w:rsidR="001D747C" w:rsidRPr="00834ADA">
        <w:t xml:space="preserve">his paper proposes a re-build FSRCNN to solve SISR task. Firstly, we train the model on </w:t>
      </w:r>
      <w:r w:rsidR="00A868E0">
        <w:t>real-world super-resolution (</w:t>
      </w:r>
      <w:proofErr w:type="spellStart"/>
      <w:r>
        <w:t>R</w:t>
      </w:r>
      <w:r>
        <w:rPr>
          <w:rFonts w:hint="eastAsia"/>
          <w:lang w:eastAsia="zh-CN"/>
        </w:rPr>
        <w:t>eal</w:t>
      </w:r>
      <w:r>
        <w:rPr>
          <w:lang w:eastAsia="zh-CN"/>
        </w:rPr>
        <w:t>SR</w:t>
      </w:r>
      <w:proofErr w:type="spellEnd"/>
      <w:r w:rsidR="00A868E0">
        <w:rPr>
          <w:lang w:eastAsia="zh-CN"/>
        </w:rPr>
        <w:t>)</w:t>
      </w:r>
      <w:r>
        <w:rPr>
          <w:lang w:eastAsia="zh-CN"/>
        </w:rPr>
        <w:t xml:space="preserve"> [11], </w:t>
      </w:r>
      <w:r w:rsidR="001D747C" w:rsidRPr="00834ADA">
        <w:t>a larg</w:t>
      </w:r>
      <w:r>
        <w:t>e</w:t>
      </w:r>
      <w:r w:rsidR="001D747C" w:rsidRPr="00834ADA">
        <w:t xml:space="preserve"> dataset </w:t>
      </w:r>
      <w:r w:rsidR="00A868E0">
        <w:t>consists</w:t>
      </w:r>
      <w:r>
        <w:t xml:space="preserve"> of realistic images to</w:t>
      </w:r>
      <w:r w:rsidR="001D747C" w:rsidRPr="00834ADA">
        <w:t xml:space="preserve"> obtain a well-trained </w:t>
      </w:r>
      <w:r>
        <w:t>model</w:t>
      </w:r>
      <w:r w:rsidR="001D747C" w:rsidRPr="00834ADA">
        <w:t xml:space="preserve">. Secondly, we rebuild the model by adding Squeeze and Excitation (SE) [9] blocks, residual blocks [10] </w:t>
      </w:r>
      <w:r>
        <w:t xml:space="preserve">in the mapping layers </w:t>
      </w:r>
      <w:r w:rsidR="001D747C" w:rsidRPr="00834ADA">
        <w:t xml:space="preserve">and </w:t>
      </w:r>
      <w:r w:rsidR="00B7547D" w:rsidRPr="00834ADA">
        <w:t>resetting</w:t>
      </w:r>
      <w:r w:rsidR="001D747C" w:rsidRPr="00834ADA">
        <w:t xml:space="preserve"> parameters in convolutional layer</w:t>
      </w:r>
      <w:r>
        <w:t>s</w:t>
      </w:r>
      <w:r w:rsidR="001D747C" w:rsidRPr="00834ADA">
        <w:t xml:space="preserve"> and activation function after each convolutional layer. Thirdly, we changed the loss function from Mean Squared Error (MSE) </w:t>
      </w:r>
      <w:r>
        <w:t>[</w:t>
      </w:r>
      <w:r w:rsidR="00600BFB">
        <w:t>16</w:t>
      </w:r>
      <w:r>
        <w:t xml:space="preserve">] </w:t>
      </w:r>
      <w:r w:rsidR="001D747C" w:rsidRPr="00834ADA">
        <w:t>to Mean Absolute Error (MAE)</w:t>
      </w:r>
      <w:r w:rsidR="00600BFB">
        <w:t xml:space="preserve"> [17</w:t>
      </w:r>
      <w:r w:rsidR="00F35582">
        <w:t>].</w:t>
      </w:r>
      <w:r w:rsidR="001D747C" w:rsidRPr="00834ADA">
        <w:t xml:space="preserve"> To verify the effectiveness of the proposed method, we compare our model to the </w:t>
      </w:r>
      <w:r>
        <w:t>official FSRCNN</w:t>
      </w:r>
      <w:r w:rsidR="001D747C" w:rsidRPr="00834ADA">
        <w:t xml:space="preserve"> with two common objective </w:t>
      </w:r>
      <w:r w:rsidR="001D747C" w:rsidRPr="00D75A91">
        <w:rPr>
          <w:color w:val="000000" w:themeColor="text1"/>
        </w:rPr>
        <w:t>methods</w:t>
      </w:r>
      <w:r w:rsidRPr="00D75A91">
        <w:rPr>
          <w:color w:val="000000" w:themeColor="text1"/>
        </w:rPr>
        <w:t>:</w:t>
      </w:r>
      <w:r w:rsidR="001D747C" w:rsidRPr="00834ADA">
        <w:t xml:space="preserve"> Peak signal-to-noise ratio (PSNR) </w:t>
      </w:r>
      <w:r w:rsidR="00F35582">
        <w:t xml:space="preserve">[13] </w:t>
      </w:r>
      <w:r w:rsidR="001D747C" w:rsidRPr="00834ADA">
        <w:t>and the structural similarity index measure (SSIM)</w:t>
      </w:r>
      <w:r w:rsidR="00F35582">
        <w:t xml:space="preserve"> [14]</w:t>
      </w:r>
      <w:r w:rsidR="001D747C" w:rsidRPr="00834ADA">
        <w:t>. Finally, we set up s</w:t>
      </w:r>
      <w:r w:rsidR="001D747C" w:rsidRPr="00834ADA">
        <w:rPr>
          <w:rFonts w:hint="eastAsia"/>
        </w:rPr>
        <w:t>evera</w:t>
      </w:r>
      <w:r w:rsidR="001D747C" w:rsidRPr="00834ADA">
        <w:t>l controlling experiments to investigate effectiveness of different model structur</w:t>
      </w:r>
      <w:r w:rsidR="001D747C">
        <w:rPr>
          <w:rFonts w:hint="eastAsia"/>
        </w:rPr>
        <w:t>es</w:t>
      </w:r>
      <w:r w:rsidR="001D747C" w:rsidRPr="00834ADA">
        <w:t xml:space="preserve">, </w:t>
      </w:r>
      <w:r w:rsidR="001D747C" w:rsidRPr="00834ADA">
        <w:rPr>
          <w:rFonts w:hint="eastAsia"/>
        </w:rPr>
        <w:t>different</w:t>
      </w:r>
      <w:r w:rsidR="001D747C" w:rsidRPr="00834ADA">
        <w:t xml:space="preserve"> loss function and different activation function.</w:t>
      </w:r>
      <w:r w:rsidR="00F35582">
        <w:t xml:space="preserve"> </w:t>
      </w:r>
      <w:r w:rsidR="001D747C" w:rsidRPr="00834ADA">
        <w:t xml:space="preserve">The rebuild model </w:t>
      </w:r>
      <w:r w:rsidR="00F35582">
        <w:t xml:space="preserve">outperforms </w:t>
      </w:r>
      <w:r w:rsidR="001D747C" w:rsidRPr="00834ADA">
        <w:t>the original</w:t>
      </w:r>
      <w:r w:rsidR="00F35582">
        <w:t xml:space="preserve"> FSRCNN </w:t>
      </w:r>
      <w:r w:rsidR="001D747C" w:rsidRPr="00834ADA">
        <w:t>model</w:t>
      </w:r>
      <w:r w:rsidR="00A63AD1">
        <w:t xml:space="preserve"> on the test datasets used by the official FSRCNN model across all the scale factors.</w:t>
      </w:r>
      <w:r w:rsidR="001D747C" w:rsidRPr="00834ADA">
        <w:t xml:space="preserve"> </w:t>
      </w:r>
    </w:p>
    <w:p w14:paraId="1EB386A1" w14:textId="294D81E1" w:rsidR="009A0487" w:rsidDel="00D21138" w:rsidRDefault="009A0487">
      <w:pPr>
        <w:pStyle w:val="BodytextIndented"/>
        <w:rPr>
          <w:del w:id="18" w:author="yan hong" w:date="2022-08-30T20:49:00Z"/>
        </w:rPr>
      </w:pPr>
    </w:p>
    <w:p w14:paraId="1D7C6EC4" w14:textId="77777777" w:rsidR="00633134" w:rsidRDefault="00633134" w:rsidP="00D21138">
      <w:pPr>
        <w:pStyle w:val="BodytextIndented"/>
      </w:pPr>
    </w:p>
    <w:p w14:paraId="1EB386A2" w14:textId="5FF8E474" w:rsidR="009A0487" w:rsidRDefault="00A63AD1">
      <w:pPr>
        <w:pStyle w:val="Section"/>
      </w:pPr>
      <w:r>
        <w:t xml:space="preserve">The </w:t>
      </w:r>
      <w:r w:rsidR="00965538">
        <w:t>P</w:t>
      </w:r>
      <w:r>
        <w:t xml:space="preserve">roposed </w:t>
      </w:r>
      <w:r w:rsidR="00965538">
        <w:t>M</w:t>
      </w:r>
      <w:r>
        <w:t>ethod</w:t>
      </w:r>
    </w:p>
    <w:p w14:paraId="1EB386A3" w14:textId="2F598F0D" w:rsidR="009A0487" w:rsidRDefault="00A63AD1">
      <w:pPr>
        <w:pStyle w:val="Bodytext"/>
      </w:pPr>
      <w:r w:rsidRPr="002C2856">
        <w:t xml:space="preserve">This part introduces the proposed method with the re-implemented FSRCNN model. Firstly, we use a larger dataset </w:t>
      </w:r>
      <w:proofErr w:type="spellStart"/>
      <w:r w:rsidRPr="002C2856">
        <w:t>RealSR</w:t>
      </w:r>
      <w:proofErr w:type="spellEnd"/>
      <w:r w:rsidRPr="002C2856">
        <w:t xml:space="preserve"> instead of using the original training dataset General 100 [</w:t>
      </w:r>
      <w:r>
        <w:t>7</w:t>
      </w:r>
      <w:r w:rsidRPr="002C2856">
        <w:t>] and 91-image dataset [</w:t>
      </w:r>
      <w:r>
        <w:t>12</w:t>
      </w:r>
      <w:r w:rsidRPr="002C2856">
        <w:t xml:space="preserve">] to get a self-trained model for RSISR tasks. Then we rebuild FSRCNN by adding channel attention through SE blocks </w:t>
      </w:r>
      <w:r w:rsidR="00125110">
        <w:t xml:space="preserve">[9] </w:t>
      </w:r>
      <w:r w:rsidRPr="002C2856">
        <w:t xml:space="preserve">and set up residual blocks </w:t>
      </w:r>
      <w:r w:rsidR="00125110">
        <w:t xml:space="preserve">[10] </w:t>
      </w:r>
      <w:r w:rsidRPr="002C2856">
        <w:t xml:space="preserve">in the convolutional layers. Finally, we reset the parameters of </w:t>
      </w:r>
      <w:r w:rsidR="00152AD2">
        <w:t>the rebuild</w:t>
      </w:r>
      <w:r w:rsidRPr="002C2856">
        <w:t xml:space="preserve"> model to increase the SR performance and make comparisons with official model, including optimizer,</w:t>
      </w:r>
      <w:r w:rsidR="00F81F2A">
        <w:t xml:space="preserve"> learning rate,</w:t>
      </w:r>
      <w:r w:rsidRPr="002C2856">
        <w:t xml:space="preserve"> activation function and loss function.</w:t>
      </w:r>
    </w:p>
    <w:p w14:paraId="29B946EA" w14:textId="77777777" w:rsidR="001E6BE0" w:rsidRPr="00834ADA" w:rsidRDefault="001E6BE0" w:rsidP="001E6BE0">
      <w:pPr>
        <w:pStyle w:val="Heading2"/>
      </w:pPr>
      <w:r w:rsidRPr="00834ADA">
        <w:t>Data Pre-processing</w:t>
      </w:r>
    </w:p>
    <w:p w14:paraId="782F50E3" w14:textId="1309F044" w:rsidR="001E6BE0" w:rsidRPr="001E6BE0" w:rsidDel="00D21138" w:rsidRDefault="001E6BE0" w:rsidP="001E6BE0">
      <w:pPr>
        <w:pStyle w:val="Bodytext"/>
        <w:rPr>
          <w:del w:id="19" w:author="yan hong" w:date="2022-08-30T20:49:00Z"/>
          <w:lang w:val="en-GB"/>
        </w:rPr>
      </w:pPr>
      <w:r w:rsidRPr="001E6BE0">
        <w:t xml:space="preserve">Since we aim to </w:t>
      </w:r>
      <w:r w:rsidR="00194641">
        <w:t>increase</w:t>
      </w:r>
      <w:r w:rsidRPr="001E6BE0">
        <w:t xml:space="preserve"> the </w:t>
      </w:r>
      <w:r w:rsidR="00194641">
        <w:t>generalization capability of the proposed model</w:t>
      </w:r>
      <w:r w:rsidRPr="001E6BE0">
        <w:t xml:space="preserve">, the </w:t>
      </w:r>
      <w:proofErr w:type="spellStart"/>
      <w:r w:rsidRPr="001E6BE0">
        <w:t>RealSR</w:t>
      </w:r>
      <w:proofErr w:type="spellEnd"/>
      <w:r w:rsidRPr="001E6BE0">
        <w:t xml:space="preserve"> [11] version 3 train dataset is u</w:t>
      </w:r>
      <w:r w:rsidR="00194641">
        <w:t>tilized</w:t>
      </w:r>
      <w:r w:rsidRPr="001E6BE0">
        <w:t xml:space="preserve"> to get a well-trained model. The volume of the </w:t>
      </w:r>
      <w:proofErr w:type="spellStart"/>
      <w:r w:rsidRPr="001E6BE0">
        <w:t>RealSR</w:t>
      </w:r>
      <w:proofErr w:type="spellEnd"/>
      <w:r w:rsidRPr="001E6BE0">
        <w:t xml:space="preserve"> is relatively large in comparison to the original training dataset, for the sake of reducing training time, we only </w:t>
      </w:r>
      <w:r w:rsidR="00BF6607">
        <w:t>apply</w:t>
      </w:r>
      <w:r w:rsidRPr="001E6BE0">
        <w:t xml:space="preserve"> images captured through Canon 5</w:t>
      </w:r>
      <w:r w:rsidR="00BF6607">
        <w:t>D</w:t>
      </w:r>
      <w:r w:rsidRPr="001E6BE0">
        <w:t xml:space="preserve">3 which is only half of the </w:t>
      </w:r>
      <w:proofErr w:type="spellStart"/>
      <w:r w:rsidRPr="001E6BE0">
        <w:t>RealSR</w:t>
      </w:r>
      <w:proofErr w:type="spellEnd"/>
      <w:r w:rsidRPr="001E6BE0">
        <w:t xml:space="preserve"> training dataset.</w:t>
      </w:r>
    </w:p>
    <w:p w14:paraId="1EB386A6" w14:textId="4A3F103F" w:rsidR="009A0487" w:rsidRDefault="009A0487">
      <w:pPr>
        <w:pStyle w:val="Bodytext"/>
      </w:pPr>
    </w:p>
    <w:p w14:paraId="0093DD5B" w14:textId="77777777" w:rsidR="001E6BE0" w:rsidRPr="00834ADA" w:rsidRDefault="001E6BE0" w:rsidP="001E6BE0">
      <w:pPr>
        <w:pStyle w:val="Heading2"/>
      </w:pPr>
      <w:r>
        <w:t>M</w:t>
      </w:r>
      <w:r>
        <w:rPr>
          <w:rFonts w:hint="eastAsia"/>
          <w:lang w:eastAsia="zh-CN"/>
        </w:rPr>
        <w:t>odel</w:t>
      </w:r>
      <w:r>
        <w:rPr>
          <w:lang w:eastAsia="zh-CN"/>
        </w:rPr>
        <w:t xml:space="preserve"> Structure</w:t>
      </w:r>
    </w:p>
    <w:p w14:paraId="019CBA52" w14:textId="60C4C60A" w:rsidR="007058DF" w:rsidRDefault="000B2679" w:rsidP="007058DF">
      <w:pPr>
        <w:pStyle w:val="Bodytext"/>
      </w:pPr>
      <w:r w:rsidRPr="00274526">
        <w:lastRenderedPageBreak/>
        <w:t>We add SE blocks</w:t>
      </w:r>
      <w:r>
        <w:t xml:space="preserve"> </w:t>
      </w:r>
      <w:r w:rsidRPr="00274526">
        <w:t xml:space="preserve">shown in </w:t>
      </w:r>
      <w:r w:rsidR="00046A1D" w:rsidRPr="00046A1D">
        <w:rPr>
          <w:color w:val="FF0000"/>
        </w:rPr>
        <w:t>f</w:t>
      </w:r>
      <w:r w:rsidRPr="00046A1D">
        <w:rPr>
          <w:color w:val="FF0000"/>
        </w:rPr>
        <w:t>ig</w:t>
      </w:r>
      <w:r w:rsidR="00F55253" w:rsidRPr="00046A1D">
        <w:rPr>
          <w:color w:val="FF0000"/>
        </w:rPr>
        <w:t>ure</w:t>
      </w:r>
      <w:r w:rsidRPr="00046A1D">
        <w:rPr>
          <w:color w:val="FF0000"/>
        </w:rPr>
        <w:t xml:space="preserve">.1 </w:t>
      </w:r>
      <w:r w:rsidRPr="00274526">
        <w:t>and residual blocks</w:t>
      </w:r>
      <w:r w:rsidR="00A25C1D">
        <w:t xml:space="preserve"> </w:t>
      </w:r>
      <w:r w:rsidRPr="00274526">
        <w:t xml:space="preserve">in </w:t>
      </w:r>
      <w:r>
        <w:t>the mapping</w:t>
      </w:r>
      <w:r w:rsidRPr="00274526">
        <w:t xml:space="preserve"> layers of the rebuild FSRCNN model. The official FSRCNN [</w:t>
      </w:r>
      <w:r>
        <w:t>7</w:t>
      </w:r>
      <w:r w:rsidRPr="00274526">
        <w:t>] is redesigned based on SRCNN [</w:t>
      </w:r>
      <w:r>
        <w:t>2</w:t>
      </w:r>
      <w:r w:rsidRPr="00274526">
        <w:t xml:space="preserve">]. There are three main structural differences between </w:t>
      </w:r>
      <w:r>
        <w:t>them.</w:t>
      </w:r>
      <w:r w:rsidRPr="00274526">
        <w:t xml:space="preserve"> Firstly, FSRCNN directly learns from the original low-resolution image. Secondly, FSRCNN </w:t>
      </w:r>
      <w:r>
        <w:t>applies</w:t>
      </w:r>
      <w:r w:rsidRPr="00274526">
        <w:t xml:space="preserve"> a deconvolution layer to perform up</w:t>
      </w:r>
      <w:r>
        <w:t>-</w:t>
      </w:r>
      <w:r w:rsidRPr="00274526">
        <w:t xml:space="preserve">sampling. Thirdly, the Non-linear mapping step is replaced by </w:t>
      </w:r>
      <w:r>
        <w:t>s</w:t>
      </w:r>
      <w:r w:rsidRPr="00274526">
        <w:t>hrinking, mapping, and expanding</w:t>
      </w:r>
      <w:r>
        <w:t>.</w:t>
      </w:r>
      <w:r w:rsidRPr="00274526">
        <w:t xml:space="preserve"> Besides SE blocks and Residual blocks, we rebuild the FSRCNN by resetting the activation function </w:t>
      </w:r>
      <w:r>
        <w:t>after</w:t>
      </w:r>
      <w:r w:rsidRPr="00274526">
        <w:t xml:space="preserve"> each convolution layers from </w:t>
      </w:r>
      <w:r>
        <w:t>parametric rectified linear unit (</w:t>
      </w:r>
      <w:proofErr w:type="spellStart"/>
      <w:r w:rsidRPr="00AA7A89">
        <w:t>PReLU</w:t>
      </w:r>
      <w:proofErr w:type="spellEnd"/>
      <w:r w:rsidRPr="00AA7A89">
        <w:t>)</w:t>
      </w:r>
      <w:r w:rsidRPr="00274526">
        <w:t xml:space="preserve"> to </w:t>
      </w:r>
      <w:r>
        <w:t>e</w:t>
      </w:r>
      <w:r w:rsidRPr="00274526">
        <w:t>xponential linear unit (ELU) [</w:t>
      </w:r>
      <w:r>
        <w:t>15</w:t>
      </w:r>
      <w:r w:rsidRPr="00274526">
        <w:t>] and changing the loss function from MSE</w:t>
      </w:r>
      <w:r>
        <w:t xml:space="preserve"> </w:t>
      </w:r>
      <w:r w:rsidRPr="00274526">
        <w:t>to Mean Absolute Error (MAE)</w:t>
      </w:r>
      <w:r>
        <w:t>.</w:t>
      </w:r>
    </w:p>
    <w:tbl>
      <w:tblPr>
        <w:tblW w:w="0" w:type="auto"/>
        <w:jc w:val="center"/>
        <w:tblBorders>
          <w:top w:val="dashSmallGap" w:sz="4" w:space="0" w:color="auto"/>
          <w:left w:val="dashSmallGap" w:sz="4" w:space="0" w:color="auto"/>
          <w:bottom w:val="dashSmallGap" w:sz="4" w:space="0" w:color="auto"/>
          <w:right w:val="dashSmallGap" w:sz="4" w:space="0" w:color="auto"/>
          <w:insideH w:val="dashSmallGap" w:sz="4" w:space="0" w:color="auto"/>
        </w:tblBorders>
        <w:tblLook w:val="01E0" w:firstRow="1" w:lastRow="1" w:firstColumn="1" w:lastColumn="1" w:noHBand="0" w:noVBand="0"/>
      </w:tblPr>
      <w:tblGrid>
        <w:gridCol w:w="9287"/>
      </w:tblGrid>
      <w:tr w:rsidR="00FC7DCD" w:rsidRPr="00CE57CF" w14:paraId="359EE683" w14:textId="77777777" w:rsidTr="00FC7DCD">
        <w:trPr>
          <w:trHeight w:val="2326"/>
          <w:jc w:val="center"/>
        </w:trPr>
        <w:tc>
          <w:tcPr>
            <w:tcW w:w="8838" w:type="dxa"/>
            <w:shd w:val="clear" w:color="auto" w:fill="auto"/>
          </w:tcPr>
          <w:p w14:paraId="33328ED9" w14:textId="390A8420" w:rsidR="00FC7DCD" w:rsidRPr="00CE57CF" w:rsidRDefault="00FC7DCD" w:rsidP="002C2856">
            <w:pPr>
              <w:pStyle w:val="BodyChar"/>
              <w:jc w:val="center"/>
              <w:rPr>
                <w:rFonts w:ascii="Times New Roman" w:hAnsi="Times New Roman"/>
              </w:rPr>
            </w:pPr>
            <w:r>
              <w:rPr>
                <w:rFonts w:ascii="Times New Roman" w:hAnsi="Times New Roman"/>
                <w:noProof/>
                <w:lang w:eastAsia="en-GB"/>
              </w:rPr>
              <w:drawing>
                <wp:inline distT="0" distB="0" distL="0" distR="0" wp14:anchorId="67F1B63B" wp14:editId="04A07BA2">
                  <wp:extent cx="5760085" cy="1338580"/>
                  <wp:effectExtent l="0" t="0" r="571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60085" cy="1338580"/>
                          </a:xfrm>
                          <a:prstGeom prst="rect">
                            <a:avLst/>
                          </a:prstGeom>
                        </pic:spPr>
                      </pic:pic>
                    </a:graphicData>
                  </a:graphic>
                </wp:inline>
              </w:drawing>
            </w:r>
          </w:p>
        </w:tc>
      </w:tr>
      <w:tr w:rsidR="00FC7DCD" w:rsidRPr="00CE57CF" w14:paraId="489D7696" w14:textId="77777777" w:rsidTr="00FC7DCD">
        <w:trPr>
          <w:trHeight w:val="246"/>
          <w:jc w:val="center"/>
        </w:trPr>
        <w:tc>
          <w:tcPr>
            <w:tcW w:w="8838" w:type="dxa"/>
            <w:shd w:val="clear" w:color="auto" w:fill="auto"/>
          </w:tcPr>
          <w:p w14:paraId="2BFDF49A" w14:textId="23779D33" w:rsidR="00FC7DCD" w:rsidRPr="00CE57CF" w:rsidRDefault="00FC7DCD" w:rsidP="002C2856">
            <w:pPr>
              <w:pStyle w:val="FigureCaption"/>
              <w:spacing w:before="120"/>
              <w:rPr>
                <w:rFonts w:ascii="Times New Roman" w:hAnsi="Times New Roman"/>
              </w:rPr>
            </w:pPr>
            <w:r w:rsidRPr="00CE57CF">
              <w:rPr>
                <w:rFonts w:ascii="Times New Roman" w:hAnsi="Times New Roman"/>
                <w:b/>
              </w:rPr>
              <w:t xml:space="preserve">Figure </w:t>
            </w:r>
            <w:r>
              <w:rPr>
                <w:rFonts w:ascii="Times New Roman" w:hAnsi="Times New Roman"/>
                <w:b/>
              </w:rPr>
              <w:t>1</w:t>
            </w:r>
            <w:r w:rsidRPr="00CE57CF">
              <w:rPr>
                <w:rFonts w:ascii="Times New Roman" w:hAnsi="Times New Roman"/>
                <w:b/>
              </w:rPr>
              <w:t xml:space="preserve">. </w:t>
            </w:r>
            <w:r>
              <w:rPr>
                <w:rFonts w:ascii="Times New Roman" w:hAnsi="Times New Roman"/>
              </w:rPr>
              <w:t>S</w:t>
            </w:r>
            <w:r>
              <w:rPr>
                <w:rFonts w:ascii="Times New Roman" w:hAnsi="Times New Roman" w:hint="eastAsia"/>
                <w:lang w:eastAsia="zh-CN"/>
              </w:rPr>
              <w:t>truc</w:t>
            </w:r>
            <w:r>
              <w:rPr>
                <w:rFonts w:ascii="Times New Roman" w:hAnsi="Times New Roman"/>
                <w:lang w:eastAsia="zh-CN"/>
              </w:rPr>
              <w:t>ture of a SE block</w:t>
            </w:r>
            <w:r>
              <w:rPr>
                <w:rFonts w:ascii="Times New Roman" w:hAnsi="Times New Roman"/>
              </w:rPr>
              <w:t xml:space="preserve"> [9]</w:t>
            </w:r>
          </w:p>
        </w:tc>
      </w:tr>
    </w:tbl>
    <w:p w14:paraId="76E777C2" w14:textId="3A4F6338" w:rsidR="006770FA" w:rsidRPr="00FC7DCD" w:rsidDel="00042664" w:rsidRDefault="006770FA">
      <w:pPr>
        <w:pStyle w:val="BodytextIndented"/>
        <w:ind w:firstLine="0"/>
        <w:rPr>
          <w:del w:id="20" w:author="yan hong" w:date="2022-08-30T20:50:00Z"/>
          <w:lang w:val="en-GB"/>
        </w:rPr>
        <w:pPrChange w:id="21" w:author="yan hong" w:date="2022-08-30T20:50:00Z">
          <w:pPr>
            <w:pStyle w:val="BodytextIndented"/>
          </w:pPr>
        </w:pPrChange>
      </w:pPr>
    </w:p>
    <w:p w14:paraId="6CEF1645" w14:textId="683C190F" w:rsidR="001E6BE0" w:rsidRPr="008E27F3" w:rsidRDefault="001E6BE0" w:rsidP="001E6BE0">
      <w:pPr>
        <w:pStyle w:val="Subsubsection"/>
        <w:jc w:val="both"/>
        <w:rPr>
          <w:i w:val="0"/>
        </w:rPr>
      </w:pPr>
      <w:r w:rsidRPr="00524DE0">
        <w:t>SE</w:t>
      </w:r>
      <w:r w:rsidR="008E27F3">
        <w:t xml:space="preserve"> </w:t>
      </w:r>
      <w:r w:rsidRPr="00524DE0">
        <w:t>blocks</w:t>
      </w:r>
      <w:r>
        <w:t>:</w:t>
      </w:r>
      <w:r>
        <w:rPr>
          <w:i w:val="0"/>
        </w:rPr>
        <w:t xml:space="preserve"> </w:t>
      </w:r>
      <w:r w:rsidRPr="008E27F3">
        <w:rPr>
          <w:i w:val="0"/>
        </w:rPr>
        <w:t>A SE block contains two operations: Squeeze and Excitation. Squeeze operation aims to obtain the feature of the input through Global Average Pooling. Excitation operation is achieved by two fully connected layers which enables the convolution layers make full use of information gathered in the squeeze operation. SE blocks introduces channel attention to the network which enables the model to recalibrate channel wise feature information. The recalibration can improve the model performance by emphasizing important features and mitigate unnecessary features. Moreover, SE blocks are computational efficient which enhance the complexity of the model with slight computational burden.</w:t>
      </w:r>
    </w:p>
    <w:p w14:paraId="4AA8CB5A" w14:textId="6CF12661" w:rsidR="006128B1" w:rsidRPr="008E27F3" w:rsidRDefault="008E27F3" w:rsidP="008E27F3">
      <w:pPr>
        <w:pStyle w:val="Subsubsection"/>
        <w:jc w:val="both"/>
        <w:rPr>
          <w:i w:val="0"/>
          <w:iCs w:val="0"/>
        </w:rPr>
      </w:pPr>
      <w:r w:rsidRPr="00524DE0">
        <w:t>Residual blocks:</w:t>
      </w:r>
      <w:r>
        <w:rPr>
          <w:i w:val="0"/>
        </w:rPr>
        <w:t xml:space="preserve"> </w:t>
      </w:r>
      <w:r w:rsidRPr="00B67990">
        <w:rPr>
          <w:i w:val="0"/>
          <w:iCs w:val="0"/>
        </w:rPr>
        <w:t>By setting up residual blocks, we aim to ameliorate the degradation and vanishing gradients problem caused by model complexity. T</w:t>
      </w:r>
      <w:r w:rsidRPr="00B67990">
        <w:rPr>
          <w:rFonts w:hint="eastAsia"/>
          <w:i w:val="0"/>
          <w:iCs w:val="0"/>
        </w:rPr>
        <w:t>h</w:t>
      </w:r>
      <w:r w:rsidRPr="00B67990">
        <w:rPr>
          <w:i w:val="0"/>
          <w:iCs w:val="0"/>
        </w:rPr>
        <w:t>e residual blocks enable the output from the previous convolution layer feed forward to layers from more than 1 hops which make it easier for the model to learn the expected feature mapping.</w:t>
      </w:r>
    </w:p>
    <w:p w14:paraId="2F210A5B" w14:textId="6651D8A5" w:rsidR="008622FA" w:rsidRDefault="008E27F3" w:rsidP="008E27F3">
      <w:pPr>
        <w:pStyle w:val="Subsubsection"/>
        <w:jc w:val="both"/>
        <w:rPr>
          <w:i w:val="0"/>
          <w:iCs w:val="0"/>
        </w:rPr>
      </w:pPr>
      <w:r w:rsidRPr="003E3515">
        <w:rPr>
          <w:lang w:val="en-US"/>
        </w:rPr>
        <w:t>Convolution layers</w:t>
      </w:r>
      <w:r>
        <w:rPr>
          <w:lang w:val="en-US"/>
        </w:rPr>
        <w:t>:</w:t>
      </w:r>
      <w:r w:rsidR="008622FA">
        <w:rPr>
          <w:i w:val="0"/>
        </w:rPr>
        <w:t xml:space="preserve"> </w:t>
      </w:r>
      <w:r w:rsidRPr="003E3515">
        <w:rPr>
          <w:i w:val="0"/>
          <w:iCs w:val="0"/>
        </w:rPr>
        <w:t>Convolution layer is the cardinal part of CNN based models, which incur the most computation tasks in the model. The computation volume of output O is determined by the size of input data W, Stride S, filter size F, and padding P, which is defined in (1)</w:t>
      </w:r>
      <w:r>
        <w:rPr>
          <w:i w:val="0"/>
          <w:iCs w:val="0"/>
        </w:rPr>
        <w:t>:</w:t>
      </w:r>
    </w:p>
    <w:p w14:paraId="49B7B4FE" w14:textId="1B7B1599" w:rsidR="008E27F3" w:rsidRPr="008E27F3" w:rsidRDefault="008E27F3">
      <w:pPr>
        <w:pStyle w:val="Bodytext"/>
        <w:spacing w:beforeLines="50" w:before="120"/>
        <w:jc w:val="right"/>
        <w:rPr>
          <w:lang w:val="en-GB"/>
        </w:rPr>
        <w:pPrChange w:id="22" w:author="yan hong" w:date="2022-08-30T20:50:00Z">
          <w:pPr>
            <w:pStyle w:val="Bodytext"/>
            <w:jc w:val="right"/>
          </w:pPr>
        </w:pPrChange>
      </w:pPr>
      <m:oMath>
        <m:r>
          <w:rPr>
            <w:rFonts w:ascii="Cambria Math" w:hAnsi="Cambria Math"/>
          </w:rPr>
          <m:t>O=</m:t>
        </m:r>
        <m:f>
          <m:fPr>
            <m:ctrlPr>
              <w:rPr>
                <w:rFonts w:ascii="Cambria Math" w:hAnsi="Cambria Math"/>
              </w:rPr>
            </m:ctrlPr>
          </m:fPr>
          <m:num>
            <m:r>
              <w:rPr>
                <w:rFonts w:ascii="Cambria Math" w:hAnsi="Cambria Math"/>
              </w:rPr>
              <m:t>W-F+2*P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 xml:space="preserve">+1                                                              </m:t>
        </m:r>
      </m:oMath>
      <w:r>
        <w:t xml:space="preserve">            (1)</w:t>
      </w:r>
    </w:p>
    <w:p w14:paraId="21971070" w14:textId="061F33D6" w:rsidR="008622FA" w:rsidRPr="00152AD2" w:rsidRDefault="008E27F3" w:rsidP="00152AD2">
      <w:pPr>
        <w:pStyle w:val="Subsubsection"/>
        <w:jc w:val="both"/>
        <w:rPr>
          <w:i w:val="0"/>
          <w:iCs w:val="0"/>
          <w:lang w:val="en-US"/>
        </w:rPr>
      </w:pPr>
      <w:r w:rsidRPr="00524DE0">
        <w:t>Activation function:</w:t>
      </w:r>
      <w:r w:rsidR="008622FA">
        <w:rPr>
          <w:i w:val="0"/>
        </w:rPr>
        <w:t xml:space="preserve"> </w:t>
      </w:r>
      <w:r w:rsidR="003E2D88" w:rsidRPr="003E3515">
        <w:rPr>
          <w:i w:val="0"/>
          <w:iCs w:val="0"/>
        </w:rPr>
        <w:t xml:space="preserve">The original FSRCNN model </w:t>
      </w:r>
      <w:r w:rsidR="00DB42F6">
        <w:rPr>
          <w:i w:val="0"/>
          <w:iCs w:val="0"/>
          <w:color w:val="000000" w:themeColor="text1"/>
        </w:rPr>
        <w:t>adopt</w:t>
      </w:r>
      <w:r w:rsidR="003E2D88" w:rsidRPr="00EA47F8">
        <w:rPr>
          <w:i w:val="0"/>
          <w:iCs w:val="0"/>
          <w:color w:val="000000" w:themeColor="text1"/>
        </w:rPr>
        <w:t xml:space="preserve">s </w:t>
      </w:r>
      <w:proofErr w:type="spellStart"/>
      <w:r w:rsidR="003E2D88" w:rsidRPr="00EA47F8">
        <w:rPr>
          <w:rFonts w:hint="eastAsia"/>
          <w:i w:val="0"/>
          <w:iCs w:val="0"/>
          <w:color w:val="000000" w:themeColor="text1"/>
          <w:lang w:eastAsia="zh-CN"/>
        </w:rPr>
        <w:t>P</w:t>
      </w:r>
      <w:r w:rsidR="003E2D88" w:rsidRPr="00EA47F8">
        <w:rPr>
          <w:i w:val="0"/>
          <w:iCs w:val="0"/>
          <w:color w:val="000000" w:themeColor="text1"/>
        </w:rPr>
        <w:t>ReLU</w:t>
      </w:r>
      <w:proofErr w:type="spellEnd"/>
      <w:r w:rsidR="003E2D88" w:rsidRPr="00EA47F8">
        <w:rPr>
          <w:i w:val="0"/>
          <w:iCs w:val="0"/>
          <w:color w:val="000000" w:themeColor="text1"/>
        </w:rPr>
        <w:t xml:space="preserve"> instead of </w:t>
      </w:r>
      <w:r w:rsidR="00EA47F8" w:rsidRPr="00EA47F8">
        <w:rPr>
          <w:i w:val="0"/>
          <w:iCs w:val="0"/>
          <w:color w:val="000000" w:themeColor="text1"/>
        </w:rPr>
        <w:t>Rectified Linear Unit (</w:t>
      </w:r>
      <w:proofErr w:type="spellStart"/>
      <w:r w:rsidR="003E2D88" w:rsidRPr="00EA47F8">
        <w:rPr>
          <w:i w:val="0"/>
          <w:iCs w:val="0"/>
          <w:color w:val="000000" w:themeColor="text1"/>
        </w:rPr>
        <w:t>ReLU</w:t>
      </w:r>
      <w:proofErr w:type="spellEnd"/>
      <w:r w:rsidR="00EA47F8" w:rsidRPr="00EA47F8">
        <w:rPr>
          <w:i w:val="0"/>
          <w:iCs w:val="0"/>
          <w:color w:val="000000" w:themeColor="text1"/>
        </w:rPr>
        <w:t>)</w:t>
      </w:r>
      <w:r w:rsidR="003E2D88" w:rsidRPr="003E3515">
        <w:rPr>
          <w:i w:val="0"/>
          <w:iCs w:val="0"/>
          <w:color w:val="FF0000"/>
        </w:rPr>
        <w:t xml:space="preserve"> </w:t>
      </w:r>
      <w:r w:rsidR="003E2D88" w:rsidRPr="003E3515">
        <w:rPr>
          <w:i w:val="0"/>
          <w:iCs w:val="0"/>
        </w:rPr>
        <w:t>as the activation function after each convolution layer</w:t>
      </w:r>
      <w:r w:rsidR="00EA47F8">
        <w:rPr>
          <w:i w:val="0"/>
          <w:iCs w:val="0"/>
        </w:rPr>
        <w:t>s</w:t>
      </w:r>
      <w:r w:rsidR="003E2D88" w:rsidRPr="003E3515">
        <w:rPr>
          <w:i w:val="0"/>
          <w:iCs w:val="0"/>
        </w:rPr>
        <w:t xml:space="preserve">, which is designed to mitigate the zero gradients caused by </w:t>
      </w:r>
      <w:proofErr w:type="spellStart"/>
      <w:r w:rsidR="003E2D88" w:rsidRPr="003E3515">
        <w:rPr>
          <w:i w:val="0"/>
          <w:iCs w:val="0"/>
        </w:rPr>
        <w:t>ReLU</w:t>
      </w:r>
      <w:proofErr w:type="spellEnd"/>
      <w:r w:rsidR="003E2D88" w:rsidRPr="003E3515">
        <w:rPr>
          <w:i w:val="0"/>
          <w:iCs w:val="0"/>
        </w:rPr>
        <w:t xml:space="preserve">. Since </w:t>
      </w:r>
      <w:r w:rsidR="003E2D88" w:rsidRPr="003E3515">
        <w:rPr>
          <w:rFonts w:hint="eastAsia"/>
          <w:i w:val="0"/>
          <w:iCs w:val="0"/>
          <w:lang w:eastAsia="zh-CN"/>
        </w:rPr>
        <w:t>E</w:t>
      </w:r>
      <w:r w:rsidR="003E2D88" w:rsidRPr="003E3515">
        <w:rPr>
          <w:i w:val="0"/>
          <w:iCs w:val="0"/>
        </w:rPr>
        <w:t>LU enables faster learning, we also applied ELU as the activation</w:t>
      </w:r>
      <w:r w:rsidR="00EA47F8">
        <w:rPr>
          <w:i w:val="0"/>
          <w:iCs w:val="0"/>
        </w:rPr>
        <w:t xml:space="preserve"> after each convolution layers.</w:t>
      </w:r>
    </w:p>
    <w:p w14:paraId="3E2FCA6D" w14:textId="12F8F4DB" w:rsidR="00BA3E76" w:rsidRPr="00733CB3" w:rsidRDefault="00A201C2" w:rsidP="00BA3E76">
      <w:pPr>
        <w:pStyle w:val="Heading2"/>
      </w:pPr>
      <w:r w:rsidRPr="00A201C2">
        <w:t xml:space="preserve"> </w:t>
      </w:r>
      <w:r w:rsidRPr="00524DE0">
        <w:t>Model parameter settings</w:t>
      </w:r>
    </w:p>
    <w:p w14:paraId="26642929" w14:textId="25676595" w:rsidR="00C04823" w:rsidRPr="003252FF" w:rsidRDefault="00A201C2" w:rsidP="00A201C2">
      <w:pPr>
        <w:pStyle w:val="Bodytext"/>
      </w:pPr>
      <w:r w:rsidRPr="00A201C2">
        <w:t>We reset several parameters in the rebuild model, including optimizer and learning rate.</w:t>
      </w:r>
      <w:r w:rsidR="005354A0">
        <w:t xml:space="preserve"> A detailed description is as below.</w:t>
      </w:r>
    </w:p>
    <w:p w14:paraId="5F2F4368" w14:textId="55A9118A" w:rsidR="008622FA" w:rsidRPr="00A201C2" w:rsidRDefault="00A201C2" w:rsidP="00A201C2">
      <w:pPr>
        <w:pStyle w:val="Subsubsection"/>
        <w:rPr>
          <w:i w:val="0"/>
        </w:rPr>
      </w:pPr>
      <w:r w:rsidRPr="00450ADC">
        <w:rPr>
          <w:iCs w:val="0"/>
        </w:rPr>
        <w:t>Optimizer:</w:t>
      </w:r>
      <w:r w:rsidR="008622FA">
        <w:rPr>
          <w:i w:val="0"/>
        </w:rPr>
        <w:t xml:space="preserve"> </w:t>
      </w:r>
      <w:r w:rsidRPr="00A201C2">
        <w:rPr>
          <w:i w:val="0"/>
        </w:rPr>
        <w:t>Different from official FSRCNN, we use Adam optimizer [</w:t>
      </w:r>
      <w:r w:rsidR="003E1C84">
        <w:rPr>
          <w:i w:val="0"/>
        </w:rPr>
        <w:t>18</w:t>
      </w:r>
      <w:r w:rsidRPr="00A201C2">
        <w:rPr>
          <w:i w:val="0"/>
        </w:rPr>
        <w:t xml:space="preserve">] instead of using stochastic gradient descent (SGD). This is because Adam optimizer has a minimal memory usage. </w:t>
      </w:r>
      <w:r w:rsidRPr="00A201C2">
        <w:rPr>
          <w:i w:val="0"/>
        </w:rPr>
        <w:lastRenderedPageBreak/>
        <w:t>Besides, the convergence speed of Adam optimizer is relatively fast and it can dynamically adjust the hyper-parameters. By applying a higher learning rate for low-frequency parameters the network can learn more information.</w:t>
      </w:r>
    </w:p>
    <w:p w14:paraId="1EB386A7" w14:textId="129C7F57" w:rsidR="009A0487" w:rsidRPr="00A201C2" w:rsidRDefault="00A201C2" w:rsidP="00A201C2">
      <w:pPr>
        <w:pStyle w:val="Subsubsection"/>
        <w:rPr>
          <w:i w:val="0"/>
        </w:rPr>
      </w:pPr>
      <w:r w:rsidRPr="00450ADC">
        <w:t>Learning rate:</w:t>
      </w:r>
      <w:r w:rsidR="009A0487">
        <w:rPr>
          <w:i w:val="0"/>
        </w:rPr>
        <w:t xml:space="preserve"> </w:t>
      </w:r>
      <w:r w:rsidRPr="00A201C2">
        <w:rPr>
          <w:i w:val="0"/>
        </w:rPr>
        <w:t xml:space="preserve">The learning rate is a crucial hyper-parameter that determines the extent of </w:t>
      </w:r>
      <w:r w:rsidRPr="00A201C2">
        <w:rPr>
          <w:rFonts w:hint="eastAsia"/>
          <w:i w:val="0"/>
        </w:rPr>
        <w:t>w</w:t>
      </w:r>
      <w:r w:rsidRPr="00A201C2">
        <w:rPr>
          <w:i w:val="0"/>
        </w:rPr>
        <w:t>eight assigned to newly acquired information and the convergence time</w:t>
      </w:r>
      <w:r w:rsidRPr="00A201C2">
        <w:rPr>
          <w:rFonts w:hint="eastAsia"/>
          <w:i w:val="0"/>
        </w:rPr>
        <w:t>.</w:t>
      </w:r>
      <w:r w:rsidRPr="00A201C2">
        <w:rPr>
          <w:i w:val="0"/>
        </w:rPr>
        <w:t xml:space="preserve"> Different from the official FSRCNN [4], we reset the learning rate of convolution layers to 0.0002 and dec</w:t>
      </w:r>
      <w:r w:rsidRPr="00A201C2">
        <w:rPr>
          <w:rFonts w:hint="eastAsia"/>
          <w:i w:val="0"/>
        </w:rPr>
        <w:t>ay</w:t>
      </w:r>
      <w:r w:rsidRPr="00A201C2">
        <w:rPr>
          <w:i w:val="0"/>
        </w:rPr>
        <w:t xml:space="preserve"> the learning rate to half of the previous rate every 200 epochs. Moreover, we </w:t>
      </w:r>
      <w:r w:rsidR="005354A0">
        <w:rPr>
          <w:i w:val="0"/>
        </w:rPr>
        <w:t>remain the</w:t>
      </w:r>
      <w:r w:rsidRPr="00A201C2">
        <w:rPr>
          <w:i w:val="0"/>
        </w:rPr>
        <w:t xml:space="preserve"> </w:t>
      </w:r>
      <w:r w:rsidR="005354A0">
        <w:rPr>
          <w:i w:val="0"/>
        </w:rPr>
        <w:t xml:space="preserve">original </w:t>
      </w:r>
      <w:r w:rsidRPr="00A201C2">
        <w:rPr>
          <w:i w:val="0"/>
        </w:rPr>
        <w:t xml:space="preserve">learning rate </w:t>
      </w:r>
      <w:r w:rsidR="005354A0">
        <w:rPr>
          <w:i w:val="0"/>
        </w:rPr>
        <w:t>of</w:t>
      </w:r>
      <w:r w:rsidRPr="00A201C2">
        <w:rPr>
          <w:i w:val="0"/>
        </w:rPr>
        <w:t xml:space="preserve"> 0.0001 in deconvolution layer.</w:t>
      </w:r>
    </w:p>
    <w:p w14:paraId="072E8FB4" w14:textId="77777777" w:rsidR="00607F93" w:rsidRPr="00450ADC" w:rsidRDefault="00607F93" w:rsidP="00607F93">
      <w:pPr>
        <w:pStyle w:val="Heading2"/>
      </w:pPr>
      <w:r w:rsidRPr="00450ADC">
        <w:t>L</w:t>
      </w:r>
      <w:r w:rsidRPr="00450ADC">
        <w:rPr>
          <w:rFonts w:hint="eastAsia"/>
        </w:rPr>
        <w:t>oss</w:t>
      </w:r>
      <w:r w:rsidRPr="00450ADC">
        <w:t xml:space="preserve"> function</w:t>
      </w:r>
    </w:p>
    <w:p w14:paraId="37E3308B" w14:textId="3E3D9116" w:rsidR="00607F93" w:rsidRDefault="00607F93" w:rsidP="00607F93">
      <w:pPr>
        <w:pStyle w:val="Bodytext"/>
      </w:pPr>
      <w:r w:rsidRPr="00450ADC">
        <w:t xml:space="preserve">One type of learning strategy in machine learning is loss function, which is used to measure prediction error or reconstruction error. During the training, it provides a guide for the model optimization. In our </w:t>
      </w:r>
      <w:r w:rsidRPr="00450ADC">
        <w:rPr>
          <w:rFonts w:hint="eastAsia"/>
        </w:rPr>
        <w:t>proposed</w:t>
      </w:r>
      <w:r w:rsidRPr="00450ADC">
        <w:t xml:space="preserve"> model, we investigated two frequently used loss functions.</w:t>
      </w:r>
    </w:p>
    <w:p w14:paraId="3B93D17A" w14:textId="61AB2BE3" w:rsidR="008622FA" w:rsidRDefault="00607F93" w:rsidP="00607F93">
      <w:pPr>
        <w:pStyle w:val="Subsubsection"/>
        <w:rPr>
          <w:i w:val="0"/>
        </w:rPr>
      </w:pPr>
      <w:r>
        <w:t xml:space="preserve">MSE </w:t>
      </w:r>
      <w:r>
        <w:rPr>
          <w:rFonts w:hint="eastAsia"/>
          <w:lang w:eastAsia="zh-CN"/>
        </w:rPr>
        <w:t>loss</w:t>
      </w:r>
      <w:r>
        <w:rPr>
          <w:lang w:eastAsia="zh-CN"/>
        </w:rPr>
        <w:t xml:space="preserve"> function</w:t>
      </w:r>
      <w:r w:rsidRPr="00450ADC">
        <w:t>:</w:t>
      </w:r>
      <w:r>
        <w:t xml:space="preserve"> </w:t>
      </w:r>
      <w:r w:rsidRPr="00607F93">
        <w:rPr>
          <w:i w:val="0"/>
        </w:rPr>
        <w:t xml:space="preserve">The </w:t>
      </w:r>
      <m:oMath>
        <m:sSub>
          <m:sSubPr>
            <m:ctrlPr>
              <w:rPr>
                <w:rFonts w:ascii="Cambria Math" w:hAnsi="Cambria Math"/>
                <w:i w:val="0"/>
              </w:rPr>
            </m:ctrlPr>
          </m:sSubPr>
          <m:e>
            <m:r>
              <w:rPr>
                <w:rFonts w:ascii="Cambria Math" w:hAnsi="Cambria Math"/>
              </w:rPr>
              <m:t>L</m:t>
            </m:r>
          </m:e>
          <m:sub>
            <m:r>
              <w:rPr>
                <w:rFonts w:ascii="Cambria Math" w:hAnsi="Cambria Math"/>
              </w:rPr>
              <m:t>2</m:t>
            </m:r>
          </m:sub>
        </m:sSub>
      </m:oMath>
      <w:r w:rsidRPr="00607F93">
        <w:rPr>
          <w:i w:val="0"/>
        </w:rPr>
        <w:t xml:space="preserve"> loss, also known as </w:t>
      </w:r>
      <w:r w:rsidRPr="00607F93">
        <w:rPr>
          <w:rFonts w:hint="eastAsia"/>
          <w:i w:val="0"/>
        </w:rPr>
        <w:t>Mean</w:t>
      </w:r>
      <w:r w:rsidRPr="00607F93">
        <w:rPr>
          <w:i w:val="0"/>
        </w:rPr>
        <w:t xml:space="preserve"> Squared Error</w:t>
      </w:r>
      <w:r w:rsidR="008E3E69">
        <w:rPr>
          <w:i w:val="0"/>
        </w:rPr>
        <w:t xml:space="preserve"> [16]</w:t>
      </w:r>
      <w:r w:rsidRPr="00607F93">
        <w:rPr>
          <w:i w:val="0"/>
        </w:rPr>
        <w:t xml:space="preserve">, is the squared difference between a prediction and the actual value for each </w:t>
      </w:r>
      <w:r w:rsidRPr="00607F93">
        <w:rPr>
          <w:rFonts w:hint="eastAsia"/>
          <w:i w:val="0"/>
        </w:rPr>
        <w:t>s</w:t>
      </w:r>
      <w:r w:rsidRPr="00607F93">
        <w:rPr>
          <w:i w:val="0"/>
        </w:rPr>
        <w:t>ample in the given dataset. The aggregation of all these loss values is calculated as below in (2):</w:t>
      </w:r>
    </w:p>
    <w:p w14:paraId="4720A537" w14:textId="2C76B84B" w:rsidR="00607F93" w:rsidRPr="00572365" w:rsidRDefault="00000000" w:rsidP="00607F93">
      <w:pPr>
        <w:pStyle w:val="Section"/>
        <w:numPr>
          <w:ilvl w:val="0"/>
          <w:numId w:val="0"/>
        </w:numPr>
        <w:rPr>
          <w:b w:val="0"/>
          <w:bCs/>
        </w:rPr>
      </w:pPr>
      <m:oMathPara>
        <m:oMathParaPr>
          <m:jc m:val="right"/>
        </m:oMathParaPr>
        <m:oMath>
          <m:sSub>
            <m:sSubPr>
              <m:ctrlPr>
                <w:rPr>
                  <w:rFonts w:ascii="Cambria Math" w:hAnsi="Cambria Math"/>
                  <w:b w:val="0"/>
                  <w:bCs/>
                </w:rPr>
              </m:ctrlPr>
            </m:sSubPr>
            <m:e>
              <m:r>
                <m:rPr>
                  <m:sty m:val="bi"/>
                </m:rPr>
                <w:rPr>
                  <w:rFonts w:ascii="Cambria Math" w:hAnsi="Cambria Math"/>
                </w:rPr>
                <m:t>L</m:t>
              </m:r>
            </m:e>
            <m:sub>
              <m:r>
                <m:rPr>
                  <m:sty m:val="b"/>
                </m:rPr>
                <w:rPr>
                  <w:rFonts w:ascii="Cambria Math" w:hAnsi="Cambria Math"/>
                </w:rPr>
                <m:t>2</m:t>
              </m:r>
            </m:sub>
          </m:sSub>
          <m:r>
            <m:rPr>
              <m:sty m:val="b"/>
            </m:rPr>
            <w:rPr>
              <w:rFonts w:ascii="Cambria Math" w:hAnsi="Cambria Math"/>
            </w:rPr>
            <m:t>=</m:t>
          </m:r>
          <m:f>
            <m:fPr>
              <m:ctrlPr>
                <w:rPr>
                  <w:rFonts w:ascii="Cambria Math" w:hAnsi="Cambria Math"/>
                  <w:b w:val="0"/>
                  <w:bCs/>
                </w:rPr>
              </m:ctrlPr>
            </m:fPr>
            <m:num>
              <m:r>
                <m:rPr>
                  <m:sty m:val="b"/>
                </m:rPr>
                <w:rPr>
                  <w:rFonts w:ascii="Cambria Math" w:hAnsi="Cambria Math"/>
                </w:rPr>
                <m:t>1</m:t>
              </m:r>
            </m:num>
            <m:den>
              <m:r>
                <m:rPr>
                  <m:sty m:val="bi"/>
                </m:rPr>
                <w:rPr>
                  <w:rFonts w:ascii="Cambria Math" w:hAnsi="Cambria Math"/>
                </w:rPr>
                <m:t>hwc</m:t>
              </m:r>
            </m:den>
          </m:f>
          <m:nary>
            <m:naryPr>
              <m:chr m:val="∑"/>
              <m:supHide m:val="1"/>
              <m:ctrlPr>
                <w:rPr>
                  <w:rFonts w:ascii="Cambria Math" w:hAnsi="Cambria Math"/>
                  <w:b w:val="0"/>
                  <w:bCs/>
                </w:rPr>
              </m:ctrlPr>
            </m:naryPr>
            <m:sub>
              <m:r>
                <m:rPr>
                  <m:sty m:val="bi"/>
                </m:rPr>
                <w:rPr>
                  <w:rFonts w:ascii="Cambria Math" w:hAnsi="Cambria Math"/>
                </w:rPr>
                <m:t>i</m:t>
              </m:r>
              <m:r>
                <m:rPr>
                  <m:sty m:val="b"/>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k</m:t>
              </m:r>
            </m:sub>
            <m:sup/>
            <m:e>
              <m:sSup>
                <m:sSupPr>
                  <m:ctrlPr>
                    <w:rPr>
                      <w:rFonts w:ascii="Cambria Math" w:hAnsi="Cambria Math"/>
                      <w:b w:val="0"/>
                      <w:bCs/>
                    </w:rPr>
                  </m:ctrlPr>
                </m:sSupPr>
                <m:e>
                  <m:d>
                    <m:dPr>
                      <m:ctrlPr>
                        <w:rPr>
                          <w:rFonts w:ascii="Cambria Math" w:hAnsi="Cambria Math"/>
                          <w:b w:val="0"/>
                          <w:bCs/>
                        </w:rPr>
                      </m:ctrlPr>
                    </m:dPr>
                    <m:e>
                      <m:sSub>
                        <m:sSubPr>
                          <m:ctrlPr>
                            <w:rPr>
                              <w:rFonts w:ascii="Cambria Math" w:hAnsi="Cambria Math"/>
                              <w:b w:val="0"/>
                              <w:bCs/>
                            </w:rPr>
                          </m:ctrlPr>
                        </m:sSubPr>
                        <m:e>
                          <m:acc>
                            <m:accPr>
                              <m:ctrlPr>
                                <w:rPr>
                                  <w:rFonts w:ascii="Cambria Math" w:hAnsi="Cambria Math"/>
                                  <w:b w:val="0"/>
                                  <w:bCs/>
                                </w:rPr>
                              </m:ctrlPr>
                            </m:accPr>
                            <m:e>
                              <m:r>
                                <m:rPr>
                                  <m:sty m:val="bi"/>
                                </m:rPr>
                                <w:rPr>
                                  <w:rFonts w:ascii="Cambria Math" w:hAnsi="Cambria Math"/>
                                </w:rPr>
                                <m:t>I</m:t>
                              </m:r>
                            </m:e>
                          </m:acc>
                        </m:e>
                        <m:sub>
                          <m:r>
                            <m:rPr>
                              <m:sty m:val="bi"/>
                            </m:rPr>
                            <w:rPr>
                              <w:rFonts w:ascii="Cambria Math" w:hAnsi="Cambria Math"/>
                            </w:rPr>
                            <m:t>i</m:t>
                          </m:r>
                          <m:r>
                            <m:rPr>
                              <m:sty m:val="b"/>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k</m:t>
                          </m:r>
                        </m:sub>
                      </m:sSub>
                      <m:r>
                        <m:rPr>
                          <m:sty m:val="b"/>
                        </m:rPr>
                        <w:rPr>
                          <w:rFonts w:ascii="Cambria Math" w:hAnsi="Cambria Math"/>
                        </w:rPr>
                        <m:t>-</m:t>
                      </m:r>
                      <m:sSub>
                        <m:sSubPr>
                          <m:ctrlPr>
                            <w:rPr>
                              <w:rFonts w:ascii="Cambria Math" w:hAnsi="Cambria Math"/>
                              <w:b w:val="0"/>
                              <w:bCs/>
                            </w:rPr>
                          </m:ctrlPr>
                        </m:sSubPr>
                        <m:e>
                          <m:r>
                            <m:rPr>
                              <m:sty m:val="bi"/>
                            </m:rPr>
                            <w:rPr>
                              <w:rFonts w:ascii="Cambria Math" w:hAnsi="Cambria Math"/>
                            </w:rPr>
                            <m:t>I</m:t>
                          </m:r>
                        </m:e>
                        <m:sub>
                          <m:r>
                            <m:rPr>
                              <m:sty m:val="bi"/>
                            </m:rPr>
                            <w:rPr>
                              <w:rFonts w:ascii="Cambria Math" w:hAnsi="Cambria Math"/>
                            </w:rPr>
                            <m:t>i</m:t>
                          </m:r>
                          <m:r>
                            <m:rPr>
                              <m:sty m:val="b"/>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k</m:t>
                          </m:r>
                        </m:sub>
                      </m:sSub>
                    </m:e>
                  </m:d>
                </m:e>
                <m:sup>
                  <m:r>
                    <m:rPr>
                      <m:sty m:val="b"/>
                    </m:rPr>
                    <w:rPr>
                      <w:rFonts w:ascii="Cambria Math" w:hAnsi="Cambria Math"/>
                    </w:rPr>
                    <m:t>2</m:t>
                  </m:r>
                </m:sup>
              </m:sSup>
            </m:e>
          </m:nary>
          <m:r>
            <m:rPr>
              <m:sty m:val="bi"/>
            </m:rPr>
            <w:rPr>
              <w:rFonts w:ascii="Cambria Math" w:hAnsi="Cambria Math"/>
            </w:rPr>
            <m:t xml:space="preserve">                                                                   (2)</m:t>
          </m:r>
        </m:oMath>
      </m:oMathPara>
    </w:p>
    <w:p w14:paraId="18B09039" w14:textId="60CC37A5" w:rsidR="00607F93" w:rsidRPr="00607F93" w:rsidRDefault="00607F93" w:rsidP="00607F93">
      <w:pPr>
        <w:pStyle w:val="BodytextIndented"/>
        <w:ind w:firstLine="0"/>
        <w:rPr>
          <w:lang w:val="en-GB"/>
        </w:rPr>
      </w:pPr>
      <w:r w:rsidRPr="00607F93">
        <w:rPr>
          <w:lang w:val="en-GB"/>
        </w:rPr>
        <w:t xml:space="preserve">In this </w:t>
      </w:r>
      <m:oMath>
        <m:sSub>
          <m:sSubPr>
            <m:ctrlPr>
              <w:rPr>
                <w:rFonts w:ascii="Cambria Math" w:hAnsi="Cambria Math"/>
                <w:lang w:val="en-GB"/>
              </w:rPr>
            </m:ctrlPr>
          </m:sSubPr>
          <m:e>
            <m:r>
              <w:rPr>
                <w:rFonts w:ascii="Cambria Math" w:hAnsi="Cambria Math"/>
                <w:lang w:val="en-GB"/>
              </w:rPr>
              <m:t>L</m:t>
            </m:r>
          </m:e>
          <m:sub>
            <m:r>
              <m:rPr>
                <m:sty m:val="p"/>
              </m:rPr>
              <w:rPr>
                <w:rFonts w:ascii="Cambria Math" w:hAnsi="Cambria Math"/>
                <w:lang w:val="en-GB"/>
              </w:rPr>
              <m:t>2</m:t>
            </m:r>
          </m:sub>
        </m:sSub>
      </m:oMath>
      <w:r w:rsidRPr="00607F93">
        <w:rPr>
          <w:lang w:val="en-GB"/>
        </w:rPr>
        <w:t xml:space="preserve"> equation, </w:t>
      </w:r>
      <m:oMath>
        <m:r>
          <w:rPr>
            <w:rFonts w:ascii="Cambria Math" w:hAnsi="Cambria Math"/>
            <w:lang w:val="en-GB"/>
          </w:rPr>
          <m:t>h</m:t>
        </m:r>
      </m:oMath>
      <w:r w:rsidRPr="00607F93">
        <w:rPr>
          <w:lang w:val="en-GB"/>
        </w:rPr>
        <w:t xml:space="preserve"> is the height of the image, </w:t>
      </w:r>
      <m:oMath>
        <m:r>
          <w:rPr>
            <w:rFonts w:ascii="Cambria Math" w:hAnsi="Cambria Math"/>
            <w:lang w:val="en-GB"/>
          </w:rPr>
          <m:t>w</m:t>
        </m:r>
      </m:oMath>
      <w:r w:rsidRPr="00607F93">
        <w:rPr>
          <w:lang w:val="en-GB"/>
        </w:rPr>
        <w:t xml:space="preserve"> is the width of the image, and </w:t>
      </w:r>
      <m:oMath>
        <m:r>
          <w:rPr>
            <w:rFonts w:ascii="Cambria Math" w:hAnsi="Cambria Math"/>
            <w:lang w:val="en-GB"/>
          </w:rPr>
          <m:t>c</m:t>
        </m:r>
      </m:oMath>
      <w:r w:rsidRPr="00607F93">
        <w:rPr>
          <w:lang w:val="en-GB"/>
        </w:rPr>
        <w:t xml:space="preserve"> is the number of channels of the image.  </w:t>
      </w:r>
      <m:oMath>
        <m:sSub>
          <m:sSubPr>
            <m:ctrlPr>
              <w:rPr>
                <w:rFonts w:ascii="Cambria Math" w:hAnsi="Cambria Math"/>
                <w:lang w:val="en-GB"/>
              </w:rPr>
            </m:ctrlPr>
          </m:sSubPr>
          <m:e>
            <m:acc>
              <m:accPr>
                <m:ctrlPr>
                  <w:rPr>
                    <w:rFonts w:ascii="Cambria Math" w:hAnsi="Cambria Math"/>
                    <w:lang w:val="en-GB"/>
                  </w:rPr>
                </m:ctrlPr>
              </m:accPr>
              <m:e>
                <m:r>
                  <w:rPr>
                    <w:rFonts w:ascii="Cambria Math" w:hAnsi="Cambria Math"/>
                    <w:lang w:val="en-GB"/>
                  </w:rPr>
                  <m:t>I</m:t>
                </m:r>
              </m:e>
            </m:acc>
          </m:e>
          <m:sub>
            <m:r>
              <w:rPr>
                <w:rFonts w:ascii="Cambria Math" w:hAnsi="Cambria Math"/>
                <w:lang w:val="en-GB"/>
              </w:rPr>
              <m:t>i</m:t>
            </m:r>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r>
              <w:rPr>
                <w:rFonts w:ascii="Cambria Math" w:hAnsi="Cambria Math"/>
                <w:lang w:val="en-GB"/>
              </w:rPr>
              <m:t>k</m:t>
            </m:r>
          </m:sub>
        </m:sSub>
      </m:oMath>
      <w:r w:rsidRPr="00607F93">
        <w:rPr>
          <w:lang w:val="en-GB"/>
        </w:rPr>
        <w:t xml:space="preserve"> is the constructed individual pixels value at row </w:t>
      </w:r>
      <m:oMath>
        <m:r>
          <w:rPr>
            <w:rFonts w:ascii="Cambria Math" w:hAnsi="Cambria Math"/>
            <w:lang w:val="en-GB"/>
          </w:rPr>
          <m:t>i</m:t>
        </m:r>
      </m:oMath>
      <w:r w:rsidRPr="00607F93">
        <w:rPr>
          <w:lang w:val="en-GB"/>
        </w:rPr>
        <w:t xml:space="preserve">, column </w:t>
      </w:r>
      <m:oMath>
        <m:r>
          <w:rPr>
            <w:rFonts w:ascii="Cambria Math" w:hAnsi="Cambria Math"/>
            <w:lang w:val="en-GB"/>
          </w:rPr>
          <m:t>j</m:t>
        </m:r>
        <m:r>
          <m:rPr>
            <m:sty m:val="p"/>
          </m:rPr>
          <w:rPr>
            <w:rFonts w:ascii="Cambria Math" w:hAnsi="Cambria Math"/>
            <w:lang w:val="en-GB"/>
          </w:rPr>
          <m:t xml:space="preserve"> </m:t>
        </m:r>
      </m:oMath>
      <w:r w:rsidRPr="00607F93">
        <w:rPr>
          <w:lang w:val="en-GB"/>
        </w:rPr>
        <w:t xml:space="preserve">and channel </w:t>
      </w:r>
      <m:oMath>
        <m:r>
          <w:rPr>
            <w:rFonts w:ascii="Cambria Math" w:hAnsi="Cambria Math"/>
            <w:lang w:val="en-GB"/>
          </w:rPr>
          <m:t>k</m:t>
        </m:r>
      </m:oMath>
      <w:r w:rsidRPr="00607F93">
        <w:rPr>
          <w:lang w:val="en-GB"/>
        </w:rPr>
        <w:t xml:space="preserve">, </w:t>
      </w:r>
      <m:oMath>
        <m:sSub>
          <m:sSubPr>
            <m:ctrlPr>
              <w:rPr>
                <w:rFonts w:ascii="Cambria Math" w:hAnsi="Cambria Math"/>
                <w:lang w:val="en-GB"/>
              </w:rPr>
            </m:ctrlPr>
          </m:sSubPr>
          <m:e>
            <m:r>
              <w:rPr>
                <w:rFonts w:ascii="Cambria Math" w:hAnsi="Cambria Math"/>
                <w:lang w:val="en-GB"/>
              </w:rPr>
              <m:t>I</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r>
              <w:rPr>
                <w:rFonts w:ascii="Cambria Math" w:hAnsi="Cambria Math"/>
                <w:lang w:val="en-GB"/>
              </w:rPr>
              <m:t>k</m:t>
            </m:r>
          </m:sub>
        </m:sSub>
      </m:oMath>
      <w:r w:rsidRPr="00607F93">
        <w:rPr>
          <w:lang w:val="en-GB"/>
        </w:rPr>
        <w:t xml:space="preserve"> is the original individual pixel value. Using MSE as cost function enables the model to get a high PSNR, which is one of the assessment metrics to evaluate model performance. Many CNN based networks such as SRCNN and FSRCNN use MSE as cost function.</w:t>
      </w:r>
    </w:p>
    <w:p w14:paraId="50C2CAF4" w14:textId="7EBF8B03" w:rsidR="008622FA" w:rsidRDefault="008E3E69" w:rsidP="008622FA">
      <w:pPr>
        <w:pStyle w:val="Subsubsection"/>
        <w:rPr>
          <w:i w:val="0"/>
        </w:rPr>
      </w:pPr>
      <w:r w:rsidRPr="00450ADC">
        <w:rPr>
          <w:iCs w:val="0"/>
        </w:rPr>
        <w:t>MAE loss function</w:t>
      </w:r>
      <w:r w:rsidRPr="00450ADC">
        <w:t>:</w:t>
      </w:r>
      <w:r>
        <w:t xml:space="preserve"> </w:t>
      </w:r>
      <w:r w:rsidRPr="008E3E69">
        <w:rPr>
          <w:i w:val="0"/>
        </w:rPr>
        <w:t xml:space="preserve">The </w:t>
      </w:r>
      <m:oMath>
        <m:sSub>
          <m:sSubPr>
            <m:ctrlPr>
              <w:rPr>
                <w:rFonts w:ascii="Cambria Math" w:hAnsi="Cambria Math"/>
                <w:i w:val="0"/>
              </w:rPr>
            </m:ctrlPr>
          </m:sSubPr>
          <m:e>
            <m:r>
              <w:rPr>
                <w:rFonts w:ascii="Cambria Math" w:hAnsi="Cambria Math"/>
              </w:rPr>
              <m:t>L</m:t>
            </m:r>
          </m:e>
          <m:sub>
            <m:r>
              <w:rPr>
                <w:rFonts w:ascii="Cambria Math" w:hAnsi="Cambria Math"/>
              </w:rPr>
              <m:t>1</m:t>
            </m:r>
          </m:sub>
        </m:sSub>
      </m:oMath>
      <w:r w:rsidRPr="008E3E69">
        <w:rPr>
          <w:i w:val="0"/>
        </w:rPr>
        <w:t xml:space="preserve"> loss, which is the sum of the all the absolute differences between the actual value and the predicted value, also known as Mean Absolute Error [</w:t>
      </w:r>
      <w:r w:rsidR="00965538">
        <w:rPr>
          <w:i w:val="0"/>
        </w:rPr>
        <w:t>17</w:t>
      </w:r>
      <w:r w:rsidRPr="008E3E69">
        <w:rPr>
          <w:i w:val="0"/>
        </w:rPr>
        <w:t xml:space="preserve">]. Compared to </w:t>
      </w:r>
      <m:oMath>
        <m:sSub>
          <m:sSubPr>
            <m:ctrlPr>
              <w:rPr>
                <w:rFonts w:ascii="Cambria Math" w:hAnsi="Cambria Math"/>
                <w:i w:val="0"/>
              </w:rPr>
            </m:ctrlPr>
          </m:sSubPr>
          <m:e>
            <m:r>
              <w:rPr>
                <w:rFonts w:ascii="Cambria Math" w:hAnsi="Cambria Math"/>
              </w:rPr>
              <m:t>L</m:t>
            </m:r>
          </m:e>
          <m:sub>
            <m:r>
              <w:rPr>
                <w:rFonts w:ascii="Cambria Math" w:hAnsi="Cambria Math"/>
              </w:rPr>
              <m:t>2</m:t>
            </m:r>
          </m:sub>
        </m:sSub>
      </m:oMath>
      <w:r w:rsidRPr="008E3E69">
        <w:rPr>
          <w:i w:val="0"/>
        </w:rPr>
        <w:t xml:space="preserve"> loss, </w:t>
      </w:r>
      <m:oMath>
        <m:sSub>
          <m:sSubPr>
            <m:ctrlPr>
              <w:rPr>
                <w:rFonts w:ascii="Cambria Math" w:hAnsi="Cambria Math"/>
                <w:i w:val="0"/>
              </w:rPr>
            </m:ctrlPr>
          </m:sSubPr>
          <m:e>
            <m:r>
              <w:rPr>
                <w:rFonts w:ascii="Cambria Math" w:hAnsi="Cambria Math"/>
              </w:rPr>
              <m:t>L</m:t>
            </m:r>
          </m:e>
          <m:sub>
            <m:r>
              <w:rPr>
                <w:rFonts w:ascii="Cambria Math" w:hAnsi="Cambria Math"/>
              </w:rPr>
              <m:t>1</m:t>
            </m:r>
          </m:sub>
        </m:sSub>
      </m:oMath>
      <w:r w:rsidRPr="008E3E69">
        <w:rPr>
          <w:i w:val="0"/>
        </w:rPr>
        <w:t xml:space="preserve"> loss provides commendable accuracy and convergence ability to the model, although it may not promote the model to achieve a better PSNR. The equation of </w:t>
      </w:r>
      <m:oMath>
        <m:sSub>
          <m:sSubPr>
            <m:ctrlPr>
              <w:rPr>
                <w:rFonts w:ascii="Cambria Math" w:hAnsi="Cambria Math"/>
                <w:i w:val="0"/>
              </w:rPr>
            </m:ctrlPr>
          </m:sSubPr>
          <m:e>
            <m:r>
              <w:rPr>
                <w:rFonts w:ascii="Cambria Math" w:hAnsi="Cambria Math"/>
              </w:rPr>
              <m:t>L</m:t>
            </m:r>
          </m:e>
          <m:sub>
            <m:r>
              <w:rPr>
                <w:rFonts w:ascii="Cambria Math" w:hAnsi="Cambria Math"/>
              </w:rPr>
              <m:t>1</m:t>
            </m:r>
          </m:sub>
        </m:sSub>
      </m:oMath>
      <w:r w:rsidRPr="008E3E69">
        <w:rPr>
          <w:i w:val="0"/>
        </w:rPr>
        <w:t xml:space="preserve"> loss is defined as in (3):</w:t>
      </w:r>
    </w:p>
    <w:p w14:paraId="47573E29" w14:textId="784A37EE" w:rsidR="008E3E69" w:rsidRPr="00572365" w:rsidDel="00572365" w:rsidRDefault="00000000" w:rsidP="008E3E69">
      <w:pPr>
        <w:pStyle w:val="Section"/>
        <w:numPr>
          <w:ilvl w:val="0"/>
          <w:numId w:val="0"/>
        </w:numPr>
        <w:rPr>
          <w:del w:id="23" w:author="yan hong" w:date="2022-08-30T20:50:00Z"/>
          <w:b w:val="0"/>
          <w:bCs/>
        </w:rPr>
      </w:pPr>
      <m:oMathPara>
        <m:oMathParaPr>
          <m:jc m:val="right"/>
        </m:oMathParaPr>
        <m:oMath>
          <m:sSub>
            <m:sSubPr>
              <m:ctrlPr>
                <w:rPr>
                  <w:rFonts w:ascii="Cambria Math" w:hAnsi="Cambria Math"/>
                  <w:b w:val="0"/>
                  <w:bCs/>
                </w:rPr>
              </m:ctrlPr>
            </m:sSubPr>
            <m:e>
              <m:r>
                <m:rPr>
                  <m:sty m:val="bi"/>
                </m:rPr>
                <w:rPr>
                  <w:rFonts w:ascii="Cambria Math" w:hAnsi="Cambria Math"/>
                </w:rPr>
                <m:t>L</m:t>
              </m:r>
            </m:e>
            <m:sub>
              <m:r>
                <m:rPr>
                  <m:sty m:val="b"/>
                </m:rPr>
                <w:rPr>
                  <w:rFonts w:ascii="Cambria Math" w:hAnsi="Cambria Math"/>
                </w:rPr>
                <m:t>1</m:t>
              </m:r>
            </m:sub>
          </m:sSub>
          <m:r>
            <m:rPr>
              <m:sty m:val="b"/>
            </m:rPr>
            <w:rPr>
              <w:rFonts w:ascii="Cambria Math" w:hAnsi="Cambria Math"/>
            </w:rPr>
            <m:t>=</m:t>
          </m:r>
          <m:f>
            <m:fPr>
              <m:ctrlPr>
                <w:rPr>
                  <w:rFonts w:ascii="Cambria Math" w:hAnsi="Cambria Math"/>
                  <w:b w:val="0"/>
                  <w:bCs/>
                </w:rPr>
              </m:ctrlPr>
            </m:fPr>
            <m:num>
              <m:r>
                <m:rPr>
                  <m:sty m:val="b"/>
                </m:rPr>
                <w:rPr>
                  <w:rFonts w:ascii="Cambria Math" w:hAnsi="Cambria Math"/>
                </w:rPr>
                <m:t>1</m:t>
              </m:r>
            </m:num>
            <m:den>
              <m:r>
                <m:rPr>
                  <m:sty m:val="bi"/>
                </m:rPr>
                <w:rPr>
                  <w:rFonts w:ascii="Cambria Math" w:hAnsi="Cambria Math"/>
                </w:rPr>
                <m:t>hwc</m:t>
              </m:r>
            </m:den>
          </m:f>
          <m:nary>
            <m:naryPr>
              <m:chr m:val="∑"/>
              <m:supHide m:val="1"/>
              <m:ctrlPr>
                <w:rPr>
                  <w:rFonts w:ascii="Cambria Math" w:hAnsi="Cambria Math"/>
                  <w:b w:val="0"/>
                  <w:bCs/>
                </w:rPr>
              </m:ctrlPr>
            </m:naryPr>
            <m:sub>
              <m:r>
                <m:rPr>
                  <m:sty m:val="bi"/>
                </m:rPr>
                <w:rPr>
                  <w:rFonts w:ascii="Cambria Math" w:hAnsi="Cambria Math"/>
                </w:rPr>
                <m:t>i</m:t>
              </m:r>
              <m:r>
                <m:rPr>
                  <m:sty m:val="b"/>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k</m:t>
              </m:r>
            </m:sub>
            <m:sup/>
            <m:e>
              <m:d>
                <m:dPr>
                  <m:begChr m:val="|"/>
                  <m:endChr m:val="|"/>
                  <m:ctrlPr>
                    <w:rPr>
                      <w:rFonts w:ascii="Cambria Math" w:hAnsi="Cambria Math"/>
                      <w:b w:val="0"/>
                      <w:bCs/>
                    </w:rPr>
                  </m:ctrlPr>
                </m:dPr>
                <m:e>
                  <m:sSub>
                    <m:sSubPr>
                      <m:ctrlPr>
                        <w:rPr>
                          <w:rFonts w:ascii="Cambria Math" w:hAnsi="Cambria Math"/>
                          <w:b w:val="0"/>
                          <w:bCs/>
                        </w:rPr>
                      </m:ctrlPr>
                    </m:sSubPr>
                    <m:e>
                      <m:acc>
                        <m:accPr>
                          <m:ctrlPr>
                            <w:rPr>
                              <w:rFonts w:ascii="Cambria Math" w:hAnsi="Cambria Math"/>
                              <w:b w:val="0"/>
                              <w:bCs/>
                            </w:rPr>
                          </m:ctrlPr>
                        </m:accPr>
                        <m:e>
                          <m:r>
                            <m:rPr>
                              <m:sty m:val="bi"/>
                            </m:rPr>
                            <w:rPr>
                              <w:rFonts w:ascii="Cambria Math" w:hAnsi="Cambria Math"/>
                            </w:rPr>
                            <m:t>I</m:t>
                          </m:r>
                        </m:e>
                      </m:acc>
                    </m:e>
                    <m:sub>
                      <m:r>
                        <m:rPr>
                          <m:sty m:val="bi"/>
                        </m:rPr>
                        <w:rPr>
                          <w:rFonts w:ascii="Cambria Math" w:hAnsi="Cambria Math"/>
                        </w:rPr>
                        <m:t>i</m:t>
                      </m:r>
                      <m:r>
                        <m:rPr>
                          <m:sty m:val="b"/>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k</m:t>
                      </m:r>
                    </m:sub>
                  </m:sSub>
                  <m:r>
                    <m:rPr>
                      <m:sty m:val="b"/>
                    </m:rPr>
                    <w:rPr>
                      <w:rFonts w:ascii="Cambria Math" w:hAnsi="Cambria Math"/>
                    </w:rPr>
                    <m:t>-</m:t>
                  </m:r>
                  <m:sSub>
                    <m:sSubPr>
                      <m:ctrlPr>
                        <w:rPr>
                          <w:rFonts w:ascii="Cambria Math" w:hAnsi="Cambria Math"/>
                          <w:b w:val="0"/>
                          <w:bCs/>
                        </w:rPr>
                      </m:ctrlPr>
                    </m:sSubPr>
                    <m:e>
                      <m:r>
                        <m:rPr>
                          <m:sty m:val="bi"/>
                        </m:rPr>
                        <w:rPr>
                          <w:rFonts w:ascii="Cambria Math" w:hAnsi="Cambria Math"/>
                        </w:rPr>
                        <m:t>I</m:t>
                      </m:r>
                    </m:e>
                    <m:sub>
                      <m:r>
                        <m:rPr>
                          <m:sty m:val="bi"/>
                        </m:rPr>
                        <w:rPr>
                          <w:rFonts w:ascii="Cambria Math" w:hAnsi="Cambria Math"/>
                        </w:rPr>
                        <m:t>i</m:t>
                      </m:r>
                      <m:r>
                        <m:rPr>
                          <m:sty m:val="b"/>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k</m:t>
                      </m:r>
                    </m:sub>
                  </m:sSub>
                </m:e>
              </m:d>
            </m:e>
          </m:nary>
          <m:r>
            <m:rPr>
              <m:sty m:val="bi"/>
            </m:rPr>
            <w:rPr>
              <w:rFonts w:ascii="Cambria Math" w:hAnsi="Cambria Math"/>
            </w:rPr>
            <m:t xml:space="preserve">                                                                   (3)</m:t>
          </m:r>
        </m:oMath>
      </m:oMathPara>
    </w:p>
    <w:p w14:paraId="070683C7" w14:textId="77777777" w:rsidR="008622FA" w:rsidRPr="008622FA" w:rsidRDefault="008622FA">
      <w:pPr>
        <w:pStyle w:val="Section"/>
        <w:numPr>
          <w:ilvl w:val="0"/>
          <w:numId w:val="0"/>
        </w:numPr>
        <w:pPrChange w:id="24" w:author="yan hong" w:date="2022-08-30T20:50:00Z">
          <w:pPr>
            <w:pStyle w:val="BodytextIndented"/>
          </w:pPr>
        </w:pPrChange>
      </w:pPr>
    </w:p>
    <w:p w14:paraId="605C2151" w14:textId="74CEAEBD" w:rsidR="009F6922" w:rsidRDefault="008E3E69" w:rsidP="009F6922">
      <w:pPr>
        <w:pStyle w:val="Section"/>
      </w:pPr>
      <w:r>
        <w:t>Experiment Settings</w:t>
      </w:r>
    </w:p>
    <w:p w14:paraId="497704E8" w14:textId="5C0944DA" w:rsidR="009F6922" w:rsidRPr="00965538" w:rsidRDefault="00965538" w:rsidP="00965538">
      <w:pPr>
        <w:autoSpaceDE w:val="0"/>
        <w:autoSpaceDN w:val="0"/>
        <w:adjustRightInd w:val="0"/>
      </w:pPr>
      <w:r w:rsidRPr="00965538">
        <w:t xml:space="preserve">This section illustrates the experimental setting in this paper. Firstly, we introduce the dataset used for training, validation and test (Sec. 3.1). Secondly, we describe the performance measurement indicators including PSNR and SSIM (Sec. 3.2). Then we illustrate our test on different loss function. Finally, we elaborate our baseline model and controlling experiments on different settings (Sec. 3.3). </w:t>
      </w:r>
    </w:p>
    <w:p w14:paraId="7EB0D521" w14:textId="4AA088A9" w:rsidR="007058DF" w:rsidRPr="00733CB3" w:rsidRDefault="00965538" w:rsidP="007058DF">
      <w:pPr>
        <w:pStyle w:val="Heading2"/>
      </w:pPr>
      <w:r w:rsidRPr="0093423A">
        <w:rPr>
          <w:rFonts w:cs="Helvetica Neue"/>
          <w:lang w:val="en-US" w:eastAsia="zh-CN" w:bidi="bn-IN"/>
        </w:rPr>
        <w:t>Dataset Description</w:t>
      </w:r>
    </w:p>
    <w:p w14:paraId="60ED5C08" w14:textId="1DBBA059" w:rsidR="007058DF" w:rsidRDefault="00965538" w:rsidP="007058DF">
      <w:pPr>
        <w:pStyle w:val="Bodytext"/>
      </w:pPr>
      <w:r w:rsidRPr="00965538">
        <w:t xml:space="preserve">This part gives a detail description of our training dataset, test and validation dataset. In addition, we also introduce our training strategy in the training dataset section. </w:t>
      </w:r>
    </w:p>
    <w:p w14:paraId="145F4A8C" w14:textId="1250BB85" w:rsidR="008622FA" w:rsidRPr="005859C4" w:rsidRDefault="00965538">
      <w:pPr>
        <w:pStyle w:val="Subsubsection"/>
        <w:jc w:val="both"/>
        <w:rPr>
          <w:i w:val="0"/>
        </w:rPr>
        <w:pPrChange w:id="25" w:author="yan hong" w:date="2022-08-30T20:51:00Z">
          <w:pPr>
            <w:pStyle w:val="Subsubsection"/>
          </w:pPr>
        </w:pPrChange>
      </w:pPr>
      <w:r w:rsidRPr="0093423A">
        <w:rPr>
          <w:rFonts w:cs="Helvetica Neue"/>
          <w:lang w:val="en-US" w:eastAsia="zh-CN" w:bidi="bn-IN"/>
        </w:rPr>
        <w:t>Training dataset</w:t>
      </w:r>
      <w:r>
        <w:rPr>
          <w:rFonts w:cs="Helvetica Neue"/>
          <w:lang w:val="en-US" w:eastAsia="zh-CN" w:bidi="bn-IN"/>
        </w:rPr>
        <w:t>:</w:t>
      </w:r>
      <w:r w:rsidR="005859C4">
        <w:rPr>
          <w:rFonts w:ascii="Helvetica Neue" w:eastAsia="Arial Unicode MS" w:hAnsi="Helvetica Neue" w:cs="Helvetica Neue"/>
          <w:bdr w:val="nil"/>
          <w:lang w:val="en-US" w:eastAsia="zh-CN" w:bidi="bn-IN"/>
        </w:rPr>
        <w:t xml:space="preserve"> </w:t>
      </w:r>
      <w:r w:rsidR="005859C4" w:rsidRPr="005859C4">
        <w:rPr>
          <w:i w:val="0"/>
        </w:rPr>
        <w:t xml:space="preserve">We use </w:t>
      </w:r>
      <w:proofErr w:type="spellStart"/>
      <w:r w:rsidR="005859C4" w:rsidRPr="005859C4">
        <w:rPr>
          <w:i w:val="0"/>
        </w:rPr>
        <w:t>RealSR</w:t>
      </w:r>
      <w:proofErr w:type="spellEnd"/>
      <w:r w:rsidR="005859C4" w:rsidRPr="005859C4">
        <w:rPr>
          <w:i w:val="0"/>
        </w:rPr>
        <w:t xml:space="preserve"> version 3 [</w:t>
      </w:r>
      <w:r w:rsidR="0093054E">
        <w:rPr>
          <w:i w:val="0"/>
        </w:rPr>
        <w:t>11</w:t>
      </w:r>
      <w:r w:rsidR="005859C4" w:rsidRPr="005859C4">
        <w:rPr>
          <w:i w:val="0"/>
        </w:rPr>
        <w:t xml:space="preserve">] as training dataset instead of using </w:t>
      </w:r>
      <w:proofErr w:type="gramStart"/>
      <w:r w:rsidR="005859C4" w:rsidRPr="005859C4">
        <w:rPr>
          <w:i w:val="0"/>
        </w:rPr>
        <w:t>The</w:t>
      </w:r>
      <w:proofErr w:type="gramEnd"/>
      <w:r w:rsidR="005859C4" w:rsidRPr="005859C4">
        <w:rPr>
          <w:i w:val="0"/>
        </w:rPr>
        <w:t xml:space="preserve"> 91-image [</w:t>
      </w:r>
      <w:r w:rsidR="0093054E">
        <w:rPr>
          <w:i w:val="0"/>
        </w:rPr>
        <w:t>12</w:t>
      </w:r>
      <w:r w:rsidR="005859C4" w:rsidRPr="005859C4">
        <w:rPr>
          <w:i w:val="0"/>
        </w:rPr>
        <w:t>] and General-100 dataset [</w:t>
      </w:r>
      <w:r w:rsidR="0093054E">
        <w:rPr>
          <w:i w:val="0"/>
        </w:rPr>
        <w:t>7</w:t>
      </w:r>
      <w:r w:rsidR="005859C4" w:rsidRPr="005859C4">
        <w:rPr>
          <w:i w:val="0"/>
        </w:rPr>
        <w:t xml:space="preserve">]. </w:t>
      </w:r>
      <w:proofErr w:type="spellStart"/>
      <w:r w:rsidR="005859C4" w:rsidRPr="005859C4">
        <w:rPr>
          <w:i w:val="0"/>
        </w:rPr>
        <w:t>RealSR</w:t>
      </w:r>
      <w:proofErr w:type="spellEnd"/>
      <w:r w:rsidR="005859C4" w:rsidRPr="005859C4">
        <w:rPr>
          <w:i w:val="0"/>
        </w:rPr>
        <w:t xml:space="preserve"> dataset consist of realistic HR-LR images pairs captured by Canon 5D3 and Nikon D810 through focal length adjusting with the scales of 2,3,4 respectively. In terms of assuring the convergence of our model, we trained our model with a dynamic </w:t>
      </w:r>
      <w:r w:rsidR="005859C4" w:rsidRPr="005859C4">
        <w:rPr>
          <w:i w:val="0"/>
        </w:rPr>
        <w:lastRenderedPageBreak/>
        <w:t>learning rate for 1000 epochs. We trained our model on a generic device, a RTX 2060, the whole training process takes about 12 hours.</w:t>
      </w:r>
    </w:p>
    <w:p w14:paraId="26BBAA1D" w14:textId="39BAB221" w:rsidR="008622FA" w:rsidRPr="008622FA" w:rsidRDefault="005859C4">
      <w:pPr>
        <w:pStyle w:val="Subsubsection"/>
        <w:jc w:val="both"/>
        <w:rPr>
          <w:i w:val="0"/>
        </w:rPr>
        <w:pPrChange w:id="26" w:author="yan hong" w:date="2022-08-30T20:51:00Z">
          <w:pPr>
            <w:pStyle w:val="Subsubsection"/>
          </w:pPr>
        </w:pPrChange>
      </w:pPr>
      <w:r w:rsidRPr="0093423A">
        <w:rPr>
          <w:rFonts w:cs="Helvetica Neue"/>
          <w:lang w:val="en-US" w:eastAsia="zh-CN" w:bidi="bn-IN"/>
        </w:rPr>
        <w:t>Test and Validation dataset</w:t>
      </w:r>
      <w:r>
        <w:rPr>
          <w:rFonts w:cs="Helvetica Neue"/>
          <w:lang w:val="en-US" w:eastAsia="zh-CN" w:bidi="bn-IN"/>
        </w:rPr>
        <w:t>:</w:t>
      </w:r>
      <w:r>
        <w:rPr>
          <w:i w:val="0"/>
        </w:rPr>
        <w:t xml:space="preserve"> </w:t>
      </w:r>
      <w:r w:rsidRPr="005859C4">
        <w:rPr>
          <w:i w:val="0"/>
        </w:rPr>
        <w:t xml:space="preserve">In terms of comparing the performance of our rebuild model with the original </w:t>
      </w:r>
      <w:proofErr w:type="gramStart"/>
      <w:r w:rsidRPr="005859C4">
        <w:rPr>
          <w:i w:val="0"/>
        </w:rPr>
        <w:t>FSRCNN  model</w:t>
      </w:r>
      <w:proofErr w:type="gramEnd"/>
      <w:r w:rsidRPr="005859C4">
        <w:rPr>
          <w:i w:val="0"/>
        </w:rPr>
        <w:t>, we also adopt Set5[</w:t>
      </w:r>
      <w:r>
        <w:rPr>
          <w:i w:val="0"/>
        </w:rPr>
        <w:t>19</w:t>
      </w:r>
      <w:r w:rsidRPr="005859C4">
        <w:rPr>
          <w:i w:val="0"/>
        </w:rPr>
        <w:t xml:space="preserve">], Set14 </w:t>
      </w:r>
      <w:r>
        <w:rPr>
          <w:i w:val="0"/>
        </w:rPr>
        <w:t xml:space="preserve">[20] </w:t>
      </w:r>
      <w:r w:rsidRPr="005859C4">
        <w:rPr>
          <w:i w:val="0"/>
        </w:rPr>
        <w:t>and BSD200 [</w:t>
      </w:r>
      <w:r>
        <w:rPr>
          <w:i w:val="0"/>
        </w:rPr>
        <w:t>21</w:t>
      </w:r>
      <w:r w:rsidRPr="005859C4">
        <w:rPr>
          <w:i w:val="0"/>
        </w:rPr>
        <w:t>] as testing dataset. Set5 and Set 14 are commonly used testing dataset which contains 5 and 14 different images respectively. The BSD200 dataset contains 200 different images with high noise level. The dataset contains images of animals, natural scenes and artificial landscapes. Among the pictures, some subjects have similar shape or colour as the background of the images.</w:t>
      </w:r>
    </w:p>
    <w:p w14:paraId="0E080309" w14:textId="3F9D239E" w:rsidR="008622FA" w:rsidRPr="005859C4" w:rsidRDefault="005859C4" w:rsidP="005859C4">
      <w:pPr>
        <w:pStyle w:val="Heading2"/>
      </w:pPr>
      <w:r>
        <w:t xml:space="preserve"> </w:t>
      </w:r>
      <w:r w:rsidR="002329B8">
        <w:t>Performance</w:t>
      </w:r>
      <w:r w:rsidRPr="005859C4">
        <w:t xml:space="preserve"> measurement metrics</w:t>
      </w:r>
    </w:p>
    <w:p w14:paraId="646925D7" w14:textId="4BFA8242" w:rsidR="008622FA" w:rsidRPr="005859C4" w:rsidRDefault="005859C4" w:rsidP="005859C4">
      <w:pPr>
        <w:autoSpaceDE w:val="0"/>
        <w:autoSpaceDN w:val="0"/>
        <w:adjustRightInd w:val="0"/>
      </w:pPr>
      <w:r w:rsidRPr="005859C4">
        <w:t>We use two commonly used quality evaluation method to assess the performance of our model, PSNR [</w:t>
      </w:r>
      <w:r w:rsidR="002329B8">
        <w:t>13</w:t>
      </w:r>
      <w:r w:rsidRPr="005859C4">
        <w:t>] and SSIM [</w:t>
      </w:r>
      <w:r w:rsidR="002329B8">
        <w:t>14</w:t>
      </w:r>
      <w:r w:rsidRPr="005859C4">
        <w:t>]. A detailed description for each of them is below.</w:t>
      </w:r>
    </w:p>
    <w:p w14:paraId="2A460164" w14:textId="4A5066C4" w:rsidR="002329B8" w:rsidRDefault="002329B8">
      <w:pPr>
        <w:pStyle w:val="Subsubsection"/>
        <w:jc w:val="both"/>
        <w:rPr>
          <w:i w:val="0"/>
        </w:rPr>
        <w:pPrChange w:id="27" w:author="yan hong" w:date="2022-08-30T20:51:00Z">
          <w:pPr>
            <w:pStyle w:val="Subsubsection"/>
          </w:pPr>
        </w:pPrChange>
      </w:pPr>
      <w:r w:rsidRPr="002329B8">
        <w:t xml:space="preserve"> </w:t>
      </w:r>
      <w:r>
        <w:t>P</w:t>
      </w:r>
      <w:r w:rsidRPr="002329B8">
        <w:t>eak signal-to-noise ratio</w:t>
      </w:r>
      <w:r>
        <w:t>:</w:t>
      </w:r>
      <w:r w:rsidR="005A05E1">
        <w:rPr>
          <w:i w:val="0"/>
        </w:rPr>
        <w:t xml:space="preserve"> </w:t>
      </w:r>
      <w:r w:rsidRPr="002329B8">
        <w:rPr>
          <w:i w:val="0"/>
        </w:rPr>
        <w:t xml:space="preserve">The peak signal-to-noise ratio (PSNR) is one of the most </w:t>
      </w:r>
      <w:r w:rsidRPr="002329B8">
        <w:rPr>
          <w:rFonts w:hint="eastAsia"/>
          <w:i w:val="0"/>
        </w:rPr>
        <w:t>commonly</w:t>
      </w:r>
      <w:r w:rsidRPr="002329B8">
        <w:rPr>
          <w:i w:val="0"/>
        </w:rPr>
        <w:t xml:space="preserve"> used objective quality evaluation metric for image reconstruction. With a given </w:t>
      </w:r>
      <w:r w:rsidRPr="002329B8">
        <w:rPr>
          <w:rFonts w:hint="eastAsia"/>
          <w:i w:val="0"/>
        </w:rPr>
        <w:t>maximum</w:t>
      </w:r>
      <w:r w:rsidRPr="002329B8">
        <w:rPr>
          <w:i w:val="0"/>
        </w:rPr>
        <w:t xml:space="preserve">, </w:t>
      </w:r>
      <m:oMath>
        <m:acc>
          <m:accPr>
            <m:ctrlPr>
              <w:rPr>
                <w:rFonts w:ascii="Cambria Math" w:hAnsi="Cambria Math"/>
                <w:i w:val="0"/>
              </w:rPr>
            </m:ctrlPr>
          </m:accPr>
          <m:e>
            <m:r>
              <m:rPr>
                <m:sty m:val="bi"/>
              </m:rPr>
              <w:rPr>
                <w:rFonts w:ascii="Cambria Math" w:hAnsi="Cambria Math"/>
              </w:rPr>
              <m:t>X</m:t>
            </m:r>
          </m:e>
        </m:acc>
      </m:oMath>
      <w:r w:rsidRPr="002329B8">
        <w:rPr>
          <w:i w:val="0"/>
        </w:rPr>
        <w:t xml:space="preserve"> </w:t>
      </w:r>
      <w:r w:rsidRPr="002329B8">
        <w:rPr>
          <w:rFonts w:hint="eastAsia"/>
          <w:i w:val="0"/>
        </w:rPr>
        <w:t>and</w:t>
      </w:r>
      <w:r w:rsidRPr="002329B8">
        <w:rPr>
          <w:i w:val="0"/>
        </w:rPr>
        <w:t xml:space="preserve"> X, </w:t>
      </w:r>
      <w:r w:rsidRPr="002329B8">
        <w:rPr>
          <w:rFonts w:hint="eastAsia"/>
          <w:i w:val="0"/>
        </w:rPr>
        <w:t>t</w:t>
      </w:r>
      <w:r w:rsidRPr="002329B8">
        <w:rPr>
          <w:i w:val="0"/>
        </w:rPr>
        <w:t>he PSNR is defined as in (4)</w:t>
      </w:r>
      <w:r w:rsidRPr="002329B8">
        <w:rPr>
          <w:rFonts w:hint="eastAsia"/>
          <w:i w:val="0"/>
        </w:rPr>
        <w:t>:</w:t>
      </w:r>
      <w:r w:rsidR="005A05E1">
        <w:rPr>
          <w:i w:val="0"/>
        </w:rPr>
        <w:t xml:space="preserve"> </w:t>
      </w:r>
    </w:p>
    <w:p w14:paraId="206F7315" w14:textId="33F186EC" w:rsidR="002329B8" w:rsidRPr="004411E3" w:rsidRDefault="0057246D" w:rsidP="0057246D">
      <w:pPr>
        <w:pStyle w:val="Section"/>
        <w:numPr>
          <w:ilvl w:val="0"/>
          <w:numId w:val="0"/>
        </w:numPr>
        <w:rPr>
          <w:rFonts w:ascii="Times New Roman" w:eastAsia="Arial Unicode MS" w:hAnsi="Times New Roman"/>
          <w:b w:val="0"/>
          <w:bCs/>
        </w:rPr>
      </w:pPr>
      <m:oMathPara>
        <m:oMathParaPr>
          <m:jc m:val="right"/>
        </m:oMathParaPr>
        <m:oMath>
          <m:r>
            <m:rPr>
              <m:sty m:val="b"/>
            </m:rPr>
            <w:rPr>
              <w:rFonts w:ascii="Cambria Math" w:hAnsi="Cambria Math"/>
            </w:rPr>
            <m:t>PSNR=10⋅lo</m:t>
          </m:r>
          <m:sSub>
            <m:sSubPr>
              <m:ctrlPr>
                <w:rPr>
                  <w:rFonts w:ascii="Cambria Math" w:hAnsi="Cambria Math"/>
                  <w:b w:val="0"/>
                  <w:bCs/>
                </w:rPr>
              </m:ctrlPr>
            </m:sSubPr>
            <m:e>
              <m:r>
                <m:rPr>
                  <m:sty m:val="b"/>
                </m:rPr>
                <w:rPr>
                  <w:rFonts w:ascii="Cambria Math" w:hAnsi="Cambria Math"/>
                </w:rPr>
                <m:t>g</m:t>
              </m:r>
            </m:e>
            <m:sub>
              <m:r>
                <m:rPr>
                  <m:sty m:val="b"/>
                </m:rPr>
                <w:rPr>
                  <w:rFonts w:ascii="Cambria Math" w:hAnsi="Cambria Math"/>
                </w:rPr>
                <m:t>10</m:t>
              </m:r>
            </m:sub>
          </m:sSub>
          <m:d>
            <m:dPr>
              <m:ctrlPr>
                <w:rPr>
                  <w:rFonts w:ascii="Cambria Math" w:hAnsi="Cambria Math"/>
                  <w:b w:val="0"/>
                  <w:bCs/>
                  <w:color w:val="000000" w:themeColor="text1"/>
                </w:rPr>
              </m:ctrlPr>
            </m:dPr>
            <m:e>
              <m:f>
                <m:fPr>
                  <m:ctrlPr>
                    <w:rPr>
                      <w:rFonts w:ascii="Cambria Math" w:hAnsi="Cambria Math"/>
                      <w:b w:val="0"/>
                      <w:bCs/>
                      <w:color w:val="000000" w:themeColor="text1"/>
                    </w:rPr>
                  </m:ctrlPr>
                </m:fPr>
                <m:num>
                  <m:sSup>
                    <m:sSupPr>
                      <m:ctrlPr>
                        <w:rPr>
                          <w:rFonts w:ascii="Cambria Math" w:hAnsi="Cambria Math"/>
                          <w:b w:val="0"/>
                          <w:bCs/>
                          <w:i/>
                          <w:color w:val="000000" w:themeColor="text1"/>
                        </w:rPr>
                      </m:ctrlPr>
                    </m:sSupPr>
                    <m:e>
                      <m:r>
                        <m:rPr>
                          <m:sty m:val="bi"/>
                        </m:rPr>
                        <w:rPr>
                          <w:rFonts w:ascii="Cambria Math" w:hAnsi="Cambria Math"/>
                          <w:color w:val="000000" w:themeColor="text1"/>
                        </w:rPr>
                        <m:t>R</m:t>
                      </m:r>
                    </m:e>
                    <m:sup>
                      <m:r>
                        <m:rPr>
                          <m:sty m:val="bi"/>
                        </m:rPr>
                        <w:rPr>
                          <w:rFonts w:ascii="Cambria Math" w:hAnsi="Cambria Math"/>
                          <w:color w:val="000000" w:themeColor="text1"/>
                        </w:rPr>
                        <m:t>2</m:t>
                      </m:r>
                    </m:sup>
                  </m:sSup>
                </m:num>
                <m:den>
                  <m:r>
                    <m:rPr>
                      <m:sty m:val="b"/>
                    </m:rPr>
                    <w:rPr>
                      <w:rFonts w:ascii="Cambria Math" w:hAnsi="Cambria Math"/>
                      <w:color w:val="000000" w:themeColor="text1"/>
                    </w:rPr>
                    <m:t>MSE</m:t>
                  </m:r>
                </m:den>
              </m:f>
              <m:ctrlPr>
                <w:rPr>
                  <w:rFonts w:ascii="Cambria Math" w:hAnsi="Cambria Math"/>
                  <w:b w:val="0"/>
                  <w:bCs/>
                  <w:i/>
                  <w:color w:val="000000" w:themeColor="text1"/>
                </w:rPr>
              </m:ctrlPr>
            </m:e>
          </m:d>
          <m:r>
            <m:rPr>
              <m:sty m:val="bi"/>
            </m:rPr>
            <w:rPr>
              <w:rFonts w:ascii="Cambria Math" w:hAnsi="Cambria Math"/>
              <w:color w:val="000000" w:themeColor="text1"/>
            </w:rPr>
            <m:t>,</m:t>
          </m:r>
          <m:r>
            <m:rPr>
              <m:sty m:val="bi"/>
            </m:rPr>
            <w:rPr>
              <w:rFonts w:ascii="Cambria Math" w:hAnsi="Cambria Math"/>
            </w:rPr>
            <m:t xml:space="preserve">                                                                    </m:t>
          </m:r>
          <m:d>
            <m:dPr>
              <m:ctrlPr>
                <w:rPr>
                  <w:rFonts w:ascii="Cambria Math" w:hAnsi="Cambria Math"/>
                  <w:b w:val="0"/>
                  <w:bCs/>
                  <w:i/>
                </w:rPr>
              </m:ctrlPr>
            </m:dPr>
            <m:e>
              <m:r>
                <m:rPr>
                  <m:sty m:val="b"/>
                </m:rPr>
                <w:rPr>
                  <w:rFonts w:ascii="Cambria Math" w:hAnsi="Cambria Math"/>
                </w:rPr>
                <m:t>4</m:t>
              </m:r>
            </m:e>
          </m:d>
        </m:oMath>
      </m:oMathPara>
    </w:p>
    <w:p w14:paraId="53D1DB62" w14:textId="1D8B6791" w:rsidR="004411E3" w:rsidRPr="00A124D2" w:rsidRDefault="00A124D2" w:rsidP="004411E3">
      <w:pPr>
        <w:pStyle w:val="Bodytext"/>
        <w:rPr>
          <w:lang w:val="en-GB"/>
        </w:rPr>
      </w:pPr>
      <w:r>
        <w:rPr>
          <w:rFonts w:hint="eastAsia"/>
          <w:lang w:val="en-GB"/>
        </w:rPr>
        <w:t>w</w:t>
      </w:r>
      <w:r>
        <w:rPr>
          <w:lang w:val="en-GB"/>
        </w:rPr>
        <w:t xml:space="preserve">here R stands for the maximum pixel value and MSE represents the Mean Squared Error between </w:t>
      </w:r>
      <m:oMath>
        <m:acc>
          <m:accPr>
            <m:ctrlPr>
              <w:rPr>
                <w:rFonts w:ascii="Cambria Math" w:hAnsi="Cambria Math"/>
                <w:lang w:val="en-GB"/>
              </w:rPr>
            </m:ctrlPr>
          </m:accPr>
          <m:e>
            <m:r>
              <m:rPr>
                <m:sty m:val="b"/>
              </m:rPr>
              <w:rPr>
                <w:rFonts w:ascii="Cambria Math" w:hAnsi="Cambria Math"/>
                <w:lang w:val="en-GB"/>
              </w:rPr>
              <m:t>X</m:t>
            </m:r>
          </m:e>
        </m:acc>
      </m:oMath>
      <w:r>
        <w:rPr>
          <w:lang w:val="en-GB"/>
        </w:rPr>
        <w:t xml:space="preserve"> and </w:t>
      </w:r>
      <w:r w:rsidRPr="00A124D2">
        <w:rPr>
          <w:lang w:val="en-GB"/>
        </w:rPr>
        <w:t>X</w:t>
      </w:r>
      <w:r>
        <w:rPr>
          <w:lang w:val="en-GB"/>
        </w:rPr>
        <w:t>. Generally, higher PSNR indicates a higher restoration quality. However, in some cases a higher PSNR may result in a poor correlation in visual quality based on human perception.</w:t>
      </w:r>
    </w:p>
    <w:p w14:paraId="3418B995" w14:textId="098351B0" w:rsidR="005A05E1" w:rsidRDefault="00A124D2">
      <w:pPr>
        <w:pStyle w:val="Subsubsection"/>
        <w:jc w:val="both"/>
        <w:rPr>
          <w:i w:val="0"/>
        </w:rPr>
        <w:pPrChange w:id="28" w:author="yan hong" w:date="2022-08-30T20:51:00Z">
          <w:pPr>
            <w:pStyle w:val="Subsubsection"/>
          </w:pPr>
        </w:pPrChange>
      </w:pPr>
      <w:r w:rsidRPr="00A124D2">
        <w:t>structural similarity index measure:</w:t>
      </w:r>
      <w:r>
        <w:rPr>
          <w:i w:val="0"/>
        </w:rPr>
        <w:t xml:space="preserve"> </w:t>
      </w:r>
      <w:r w:rsidRPr="00A124D2">
        <w:rPr>
          <w:i w:val="0"/>
        </w:rPr>
        <w:t>The structural similarity index measure is also a widely used objective quality evaluation metric which measures the structure similarity between the reconstructed image and original image. The evaluation process is collectively performed in three aspects: luminance, contrast, and structure. The SSIM is defined as in (5):</w:t>
      </w:r>
    </w:p>
    <w:p w14:paraId="09026228" w14:textId="6AC1AFAA" w:rsidR="00A124D2" w:rsidRPr="00A124D2" w:rsidRDefault="00A124D2">
      <w:pPr>
        <w:spacing w:beforeLines="50" w:before="120"/>
        <w:ind w:firstLine="851"/>
        <w:jc w:val="right"/>
        <w:rPr>
          <w:bCs/>
        </w:rPr>
        <w:pPrChange w:id="29" w:author="yan hong" w:date="2022-08-30T20:51:00Z">
          <w:pPr>
            <w:ind w:firstLine="851"/>
            <w:jc w:val="right"/>
          </w:pPr>
        </w:pPrChange>
      </w:pPr>
      <m:oMath>
        <m:r>
          <m:rPr>
            <m:sty m:val="p"/>
          </m:rPr>
          <w:rPr>
            <w:rFonts w:ascii="Cambria Math" w:hAnsi="Cambria Math"/>
          </w:rPr>
          <m:t>SSIM</m:t>
        </m:r>
        <m:r>
          <w:rPr>
            <w:rFonts w:ascii="Cambria Math" w:hAnsi="Cambria Math"/>
          </w:rPr>
          <m:t>=</m:t>
        </m:r>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l</m:t>
                </m:r>
                <m:d>
                  <m:dPr>
                    <m:ctrlPr>
                      <w:rPr>
                        <w:rFonts w:ascii="Cambria Math" w:hAnsi="Cambria Math"/>
                        <w:bCs/>
                        <w:i/>
                      </w:rPr>
                    </m:ctrlPr>
                  </m:dPr>
                  <m:e>
                    <m:r>
                      <w:rPr>
                        <w:rFonts w:ascii="Cambria Math" w:hAnsi="Cambria Math"/>
                      </w:rPr>
                      <m:t>X,</m:t>
                    </m:r>
                    <m:acc>
                      <m:accPr>
                        <m:ctrlPr>
                          <w:rPr>
                            <w:rFonts w:ascii="Cambria Math" w:hAnsi="Cambria Math"/>
                            <w:bCs/>
                          </w:rPr>
                        </m:ctrlPr>
                      </m:accPr>
                      <m:e>
                        <m:r>
                          <w:rPr>
                            <w:rFonts w:ascii="Cambria Math" w:hAnsi="Cambria Math"/>
                          </w:rPr>
                          <m:t>X</m:t>
                        </m:r>
                      </m:e>
                    </m:acc>
                  </m:e>
                </m:d>
              </m:e>
            </m:d>
          </m:e>
          <m:sup>
            <m:r>
              <w:rPr>
                <w:rFonts w:ascii="Cambria Math" w:hAnsi="Cambria Math"/>
              </w:rPr>
              <m:t>α</m:t>
            </m:r>
          </m:sup>
        </m:sSup>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c</m:t>
                </m:r>
                <m:d>
                  <m:dPr>
                    <m:ctrlPr>
                      <w:rPr>
                        <w:rFonts w:ascii="Cambria Math" w:hAnsi="Cambria Math"/>
                        <w:bCs/>
                        <w:i/>
                      </w:rPr>
                    </m:ctrlPr>
                  </m:dPr>
                  <m:e>
                    <m:r>
                      <w:rPr>
                        <w:rFonts w:ascii="Cambria Math" w:hAnsi="Cambria Math"/>
                      </w:rPr>
                      <m:t>X,</m:t>
                    </m:r>
                    <m:acc>
                      <m:accPr>
                        <m:ctrlPr>
                          <w:rPr>
                            <w:rFonts w:ascii="Cambria Math" w:hAnsi="Cambria Math"/>
                            <w:bCs/>
                          </w:rPr>
                        </m:ctrlPr>
                      </m:accPr>
                      <m:e>
                        <m:r>
                          <w:rPr>
                            <w:rFonts w:ascii="Cambria Math" w:hAnsi="Cambria Math"/>
                          </w:rPr>
                          <m:t>X</m:t>
                        </m:r>
                      </m:e>
                    </m:acc>
                  </m:e>
                </m:d>
              </m:e>
            </m:d>
          </m:e>
          <m:sup>
            <m:r>
              <w:rPr>
                <w:rFonts w:ascii="Cambria Math" w:hAnsi="Cambria Math"/>
              </w:rPr>
              <m:t>β</m:t>
            </m:r>
          </m:sup>
        </m:sSup>
        <m:sSup>
          <m:sSupPr>
            <m:ctrlPr>
              <w:rPr>
                <w:rFonts w:ascii="Cambria Math" w:hAnsi="Cambria Math"/>
                <w:bCs/>
                <w:i/>
              </w:rPr>
            </m:ctrlPr>
          </m:sSupPr>
          <m:e>
            <m:d>
              <m:dPr>
                <m:begChr m:val="["/>
                <m:endChr m:val="]"/>
                <m:ctrlPr>
                  <w:rPr>
                    <w:rFonts w:ascii="Cambria Math" w:hAnsi="Cambria Math"/>
                    <w:bCs/>
                    <w:i/>
                  </w:rPr>
                </m:ctrlPr>
              </m:dPr>
              <m:e>
                <m:r>
                  <w:rPr>
                    <w:rFonts w:ascii="Cambria Math" w:hAnsi="Cambria Math"/>
                  </w:rPr>
                  <m:t>s</m:t>
                </m:r>
                <m:d>
                  <m:dPr>
                    <m:ctrlPr>
                      <w:rPr>
                        <w:rFonts w:ascii="Cambria Math" w:hAnsi="Cambria Math"/>
                        <w:bCs/>
                        <w:i/>
                      </w:rPr>
                    </m:ctrlPr>
                  </m:dPr>
                  <m:e>
                    <m:r>
                      <w:rPr>
                        <w:rFonts w:ascii="Cambria Math" w:hAnsi="Cambria Math"/>
                      </w:rPr>
                      <m:t>X,</m:t>
                    </m:r>
                    <m:acc>
                      <m:accPr>
                        <m:ctrlPr>
                          <w:rPr>
                            <w:rFonts w:ascii="Cambria Math" w:hAnsi="Cambria Math"/>
                            <w:bCs/>
                          </w:rPr>
                        </m:ctrlPr>
                      </m:accPr>
                      <m:e>
                        <m:r>
                          <w:rPr>
                            <w:rFonts w:ascii="Cambria Math" w:hAnsi="Cambria Math"/>
                          </w:rPr>
                          <m:t>X</m:t>
                        </m:r>
                      </m:e>
                    </m:acc>
                  </m:e>
                </m:d>
              </m:e>
            </m:d>
          </m:e>
          <m:sup>
            <m:r>
              <w:rPr>
                <w:rFonts w:ascii="Cambria Math" w:hAnsi="Cambria Math"/>
              </w:rPr>
              <m:t>γ</m:t>
            </m:r>
          </m:sup>
        </m:sSup>
        <m:r>
          <w:rPr>
            <w:rFonts w:ascii="Cambria Math" w:hAnsi="Cambria Math"/>
          </w:rPr>
          <m:t>,</m:t>
        </m:r>
      </m:oMath>
      <w:r w:rsidRPr="002C2856">
        <w:rPr>
          <w:bCs/>
        </w:rPr>
        <w:t xml:space="preserve">   </w:t>
      </w:r>
      <w:r>
        <w:rPr>
          <w:bCs/>
        </w:rPr>
        <w:t xml:space="preserve">           </w:t>
      </w:r>
      <w:r w:rsidRPr="002C2856">
        <w:rPr>
          <w:bCs/>
        </w:rPr>
        <w:t xml:space="preserve">                               (5)</w:t>
      </w:r>
    </w:p>
    <w:p w14:paraId="25AB654D" w14:textId="0413E12E" w:rsidR="005A05E1" w:rsidRPr="00733CB3" w:rsidRDefault="00A124D2" w:rsidP="005A05E1">
      <w:pPr>
        <w:pStyle w:val="Heading2"/>
      </w:pPr>
      <w:r w:rsidRPr="00A124D2">
        <w:t>Baseline model and different settings</w:t>
      </w:r>
    </w:p>
    <w:p w14:paraId="3B5A0FA4" w14:textId="25382FF9" w:rsidR="005A05E1" w:rsidRPr="00B1281C" w:rsidRDefault="00B1281C" w:rsidP="00B1281C">
      <w:pPr>
        <w:autoSpaceDE w:val="0"/>
        <w:autoSpaceDN w:val="0"/>
        <w:adjustRightInd w:val="0"/>
        <w:jc w:val="both"/>
        <w:rPr>
          <w:lang w:val="en-US"/>
        </w:rPr>
      </w:pPr>
      <w:r w:rsidRPr="00B1281C">
        <w:t>We rebuild FSRCNN [7] by adding SE blocks [9] and residual blocks [10] as our baseline, then we design several controlling experiments to test the effectives of our proposed method. We give detailed description of them below</w:t>
      </w:r>
      <w:r>
        <w:rPr>
          <w:lang w:val="en-US"/>
        </w:rPr>
        <w:t>.</w:t>
      </w:r>
    </w:p>
    <w:p w14:paraId="433925D3" w14:textId="0DE1704F" w:rsidR="00A124D2" w:rsidRPr="00A124D2" w:rsidRDefault="00B1281C">
      <w:pPr>
        <w:pStyle w:val="Subsubsection"/>
        <w:jc w:val="both"/>
        <w:rPr>
          <w:i w:val="0"/>
        </w:rPr>
        <w:pPrChange w:id="30" w:author="yan hong" w:date="2022-08-30T20:51:00Z">
          <w:pPr>
            <w:pStyle w:val="Subsubsection"/>
          </w:pPr>
        </w:pPrChange>
      </w:pPr>
      <w:r w:rsidRPr="00B1281C">
        <w:t>Baseline model</w:t>
      </w:r>
      <w:r>
        <w:t xml:space="preserve">: </w:t>
      </w:r>
      <w:r w:rsidRPr="00B1281C">
        <w:rPr>
          <w:i w:val="0"/>
        </w:rPr>
        <w:t>FSRCNN is a relative shallow network which consist of five parts: feature extraction layer, shrinking layer, Non-linear mapping layer, expanding layer and a deconvolution layer. Since the Non-linear mapping layer exerts significant impact on the SR performance of the model, we add SE blocks and residual blocks through all the mapping layers to enhance the efficiency of the mapping layer.</w:t>
      </w:r>
    </w:p>
    <w:p w14:paraId="7DEE0E25" w14:textId="1C9E2FFD" w:rsidR="00A124D2" w:rsidRPr="008622FA" w:rsidRDefault="00B1281C">
      <w:pPr>
        <w:pStyle w:val="Subsubsection"/>
        <w:jc w:val="both"/>
        <w:rPr>
          <w:i w:val="0"/>
        </w:rPr>
        <w:pPrChange w:id="31" w:author="yan hong" w:date="2022-08-30T20:51:00Z">
          <w:pPr>
            <w:pStyle w:val="Subsubsection"/>
          </w:pPr>
        </w:pPrChange>
      </w:pPr>
      <w:r w:rsidRPr="00B1281C">
        <w:t>Investigation on different settings</w:t>
      </w:r>
      <w:r>
        <w:t>:</w:t>
      </w:r>
      <w:r w:rsidR="00A124D2">
        <w:rPr>
          <w:i w:val="0"/>
        </w:rPr>
        <w:t xml:space="preserve"> </w:t>
      </w:r>
      <w:r w:rsidR="00405AC2" w:rsidRPr="00405AC2">
        <w:rPr>
          <w:i w:val="0"/>
        </w:rPr>
        <w:t xml:space="preserve">We implement </w:t>
      </w:r>
      <w:r w:rsidR="00405AC2">
        <w:rPr>
          <w:i w:val="0"/>
        </w:rPr>
        <w:t>controlling</w:t>
      </w:r>
      <w:r w:rsidR="00405AC2" w:rsidRPr="00405AC2">
        <w:rPr>
          <w:i w:val="0"/>
        </w:rPr>
        <w:t xml:space="preserve"> experiments to verify the discrepancies of baseline model based on different settings, including model structure, loss functions and activation functions.</w:t>
      </w:r>
      <w:r w:rsidR="00405AC2">
        <w:rPr>
          <w:i w:val="0"/>
        </w:rPr>
        <w:t xml:space="preserve"> Firstly, we test the </w:t>
      </w:r>
      <w:r w:rsidR="008E2C72">
        <w:rPr>
          <w:i w:val="0"/>
        </w:rPr>
        <w:t xml:space="preserve">influence of residual blocks by removing all the residual blocks of baseline model. </w:t>
      </w:r>
      <w:r w:rsidR="00AB0DF1">
        <w:rPr>
          <w:i w:val="0"/>
        </w:rPr>
        <w:t>Secondly,</w:t>
      </w:r>
      <w:r w:rsidR="008E2C72">
        <w:rPr>
          <w:i w:val="0"/>
        </w:rPr>
        <w:t xml:space="preserve"> we </w:t>
      </w:r>
      <w:r w:rsidR="00AB0DF1">
        <w:rPr>
          <w:i w:val="0"/>
        </w:rPr>
        <w:t>explore</w:t>
      </w:r>
      <w:r w:rsidR="008E2C72">
        <w:rPr>
          <w:i w:val="0"/>
        </w:rPr>
        <w:t xml:space="preserve"> the impact of SE blocks by only keep the </w:t>
      </w:r>
      <w:r w:rsidR="00AB0DF1">
        <w:rPr>
          <w:i w:val="0"/>
        </w:rPr>
        <w:t xml:space="preserve">first </w:t>
      </w:r>
      <w:r w:rsidR="008E2C72">
        <w:rPr>
          <w:i w:val="0"/>
        </w:rPr>
        <w:t>SE block</w:t>
      </w:r>
      <w:r w:rsidR="00AB0DF1">
        <w:rPr>
          <w:i w:val="0"/>
        </w:rPr>
        <w:t xml:space="preserve"> in the mapping layer and remove other SE blocks. Then we </w:t>
      </w:r>
      <w:r w:rsidR="00AB0DF1">
        <w:rPr>
          <w:rFonts w:hint="eastAsia"/>
          <w:i w:val="0"/>
          <w:lang w:eastAsia="zh-CN"/>
        </w:rPr>
        <w:t>e</w:t>
      </w:r>
      <w:r w:rsidR="00AB0DF1">
        <w:rPr>
          <w:i w:val="0"/>
          <w:lang w:eastAsia="zh-CN"/>
        </w:rPr>
        <w:t xml:space="preserve">xamine the usefulness of different loss functions, we apply MAE loss as loss function for our baseline model as well as model without residual blocks. Finally, we measure the effect of different </w:t>
      </w:r>
      <w:r w:rsidR="005354A0">
        <w:rPr>
          <w:i w:val="0"/>
          <w:lang w:eastAsia="zh-CN"/>
        </w:rPr>
        <w:t>activation</w:t>
      </w:r>
      <w:r w:rsidR="00AB0DF1">
        <w:rPr>
          <w:i w:val="0"/>
          <w:lang w:eastAsia="zh-CN"/>
        </w:rPr>
        <w:t xml:space="preserve"> function</w:t>
      </w:r>
      <w:r w:rsidR="005354A0">
        <w:rPr>
          <w:i w:val="0"/>
          <w:lang w:eastAsia="zh-CN"/>
        </w:rPr>
        <w:t>, we adopt ELU as activation function for our baseline model and models without residual blocks.</w:t>
      </w:r>
    </w:p>
    <w:p w14:paraId="0C925921" w14:textId="77777777" w:rsidR="007058DF" w:rsidRPr="00AD1510" w:rsidRDefault="007058DF" w:rsidP="007058DF">
      <w:pPr>
        <w:pStyle w:val="Bodytext"/>
        <w:rPr>
          <w:lang w:val="en-GB"/>
        </w:rPr>
      </w:pPr>
    </w:p>
    <w:p w14:paraId="1800A04F" w14:textId="58436301" w:rsidR="00E360D7" w:rsidRDefault="0093185D" w:rsidP="00E360D7">
      <w:pPr>
        <w:pStyle w:val="Section"/>
        <w:rPr>
          <w:lang w:eastAsia="zh-CN"/>
        </w:rPr>
      </w:pPr>
      <w:r>
        <w:lastRenderedPageBreak/>
        <w:t>Result and Discussion</w:t>
      </w:r>
    </w:p>
    <w:p w14:paraId="36C54EB7" w14:textId="7EAA0065" w:rsidR="00E360D7" w:rsidRPr="00812F34" w:rsidRDefault="00812F34" w:rsidP="00812F34">
      <w:pPr>
        <w:pStyle w:val="Bodytext"/>
        <w:rPr>
          <w:lang w:val="en-GB"/>
        </w:rPr>
      </w:pPr>
      <w:r w:rsidRPr="00812F34">
        <w:t xml:space="preserve">This section illustrates the detailed performance of the proposed model with different settings, including PSNR, SSIM and visual quality. Firstly, we test the effectiveness of different structure - residual blocks. Then we compare the model performance between  </w:t>
      </w:r>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rsidRPr="00812F34">
        <w:t xml:space="preserve"> loss and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812F34">
        <w:t xml:space="preserve"> loss. Finally, we investigate the influence of different activation functions based on </w:t>
      </w:r>
      <w:proofErr w:type="spellStart"/>
      <w:r w:rsidRPr="00812F34">
        <w:t>PR</w:t>
      </w:r>
      <w:r w:rsidRPr="00812F34">
        <w:rPr>
          <w:rFonts w:hint="eastAsia"/>
        </w:rPr>
        <w:t>e</w:t>
      </w:r>
      <w:r w:rsidRPr="00812F34">
        <w:t>LU</w:t>
      </w:r>
      <w:proofErr w:type="spellEnd"/>
      <w:r w:rsidRPr="00812F34">
        <w:t xml:space="preserve"> and ELU.</w:t>
      </w:r>
    </w:p>
    <w:p w14:paraId="6C9624B9" w14:textId="68E01A26" w:rsidR="00E360D7" w:rsidRPr="00733CB3" w:rsidRDefault="0064547C" w:rsidP="00E360D7">
      <w:pPr>
        <w:pStyle w:val="Heading2"/>
      </w:pPr>
      <w:r>
        <w:t xml:space="preserve"> </w:t>
      </w:r>
      <w:r w:rsidRPr="0064547C">
        <w:t xml:space="preserve">Comparison on </w:t>
      </w:r>
      <w:r>
        <w:t>R</w:t>
      </w:r>
      <w:r>
        <w:rPr>
          <w:rFonts w:hint="eastAsia"/>
          <w:lang w:eastAsia="zh-CN"/>
        </w:rPr>
        <w:t>esidual</w:t>
      </w:r>
      <w:r>
        <w:rPr>
          <w:lang w:eastAsia="zh-CN"/>
        </w:rPr>
        <w:t xml:space="preserve"> blocks</w:t>
      </w:r>
    </w:p>
    <w:p w14:paraId="570BAF10" w14:textId="66A8DEBE" w:rsidR="00E360D7" w:rsidRPr="00D93DC5" w:rsidRDefault="00D93DC5" w:rsidP="00D93DC5">
      <w:pPr>
        <w:pStyle w:val="BodytextIndented"/>
        <w:ind w:firstLine="0"/>
      </w:pPr>
      <w:r w:rsidRPr="00D93DC5">
        <w:t>From</w:t>
      </w:r>
      <w:r w:rsidRPr="00D93DC5">
        <w:rPr>
          <w:rFonts w:hint="eastAsia"/>
          <w:color w:val="FF0000"/>
          <w:lang w:eastAsia="zh-CN"/>
        </w:rPr>
        <w:t xml:space="preserve"> </w:t>
      </w:r>
      <w:r w:rsidR="003A795D" w:rsidRPr="003A795D">
        <w:rPr>
          <w:color w:val="000000" w:themeColor="text1"/>
          <w:lang w:eastAsia="zh-CN"/>
        </w:rPr>
        <w:t>table.</w:t>
      </w:r>
      <w:r w:rsidR="00B32B3D">
        <w:rPr>
          <w:color w:val="000000" w:themeColor="text1"/>
          <w:lang w:eastAsia="zh-CN"/>
        </w:rPr>
        <w:t xml:space="preserve">1 </w:t>
      </w:r>
      <w:r w:rsidRPr="00D93DC5">
        <w:t xml:space="preserve">we can see that all the models with residual blocks reach a slightly higher PSNR and SSIM compared to model without residual blocks </w:t>
      </w:r>
      <w:r w:rsidRPr="00D93DC5">
        <w:rPr>
          <w:rFonts w:hint="eastAsia"/>
        </w:rPr>
        <w:t>except</w:t>
      </w:r>
      <w:r w:rsidRPr="00D93DC5">
        <w:t xml:space="preserve"> for the factor 4 </w:t>
      </w:r>
      <w:r w:rsidRPr="00CC6966">
        <w:rPr>
          <w:rFonts w:hint="eastAsia"/>
        </w:rPr>
        <w:t>test</w:t>
      </w:r>
      <w:r w:rsidRPr="00CC6966">
        <w:t xml:space="preserve"> on BSD200. </w:t>
      </w:r>
      <w:r w:rsidRPr="00D93DC5">
        <w:t xml:space="preserve"> Though Residual block</w:t>
      </w:r>
      <w:r w:rsidR="000353C6">
        <w:t xml:space="preserve"> </w:t>
      </w:r>
      <w:r w:rsidRPr="00D93DC5">
        <w:t>is originally designed to mitigate the vanishment of gradients and degradation problems for models with deeper structure and more complexity, the experiments result indicate that it can also slightly improve the performance of models with a relative shallow structure. We apply all the residual blocks in our mapping layers. If we add more layers in our mapping layers, the residual block will further improve the performance of the model.</w:t>
      </w:r>
    </w:p>
    <w:p w14:paraId="7647DB57" w14:textId="56670B02" w:rsidR="00E360D7" w:rsidRPr="00733CB3" w:rsidRDefault="00D93DC5" w:rsidP="00E360D7">
      <w:pPr>
        <w:pStyle w:val="Heading2"/>
      </w:pPr>
      <w:r>
        <w:t xml:space="preserve"> </w:t>
      </w:r>
      <w:r w:rsidRPr="00D93DC5">
        <w:t xml:space="preserve">Comparison on </w:t>
      </w:r>
      <w:r>
        <w:t>SE blocks</w:t>
      </w:r>
    </w:p>
    <w:p w14:paraId="3DB69357" w14:textId="7BA3B39B" w:rsidR="00E360D7" w:rsidRDefault="000353C6" w:rsidP="00E360D7">
      <w:pPr>
        <w:pStyle w:val="Bodytext"/>
      </w:pPr>
      <w:r w:rsidRPr="000353C6">
        <w:t>We also test the effectiveness of SE blocks. We re</w:t>
      </w:r>
      <w:r>
        <w:t>set</w:t>
      </w:r>
      <w:r w:rsidRPr="000353C6">
        <w:t xml:space="preserve"> the proposed baseline model by reserve the SE block in the first convolution layer of mapping layers remove the other SE blocks in the mapping layers while keep the residual blocks in the mapping layers</w:t>
      </w:r>
      <w:r w:rsidR="00DB42F6">
        <w:t xml:space="preserve"> and obtains our best model</w:t>
      </w:r>
      <w:r w:rsidRPr="000353C6">
        <w:t xml:space="preserve">. </w:t>
      </w:r>
      <w:r w:rsidR="003A795D">
        <w:t>From table</w:t>
      </w:r>
      <w:r w:rsidR="00EF7122">
        <w:t>.</w:t>
      </w:r>
      <w:r w:rsidR="00DB42F6">
        <w:t>2</w:t>
      </w:r>
      <w:r w:rsidR="003A795D">
        <w:t>, the results show that b</w:t>
      </w:r>
      <w:r w:rsidRPr="000353C6">
        <w:t xml:space="preserve">y removing other SE blocks while maintaining the residual blocks unchanged, </w:t>
      </w:r>
      <w:r w:rsidR="00DB42F6">
        <w:t>our best</w:t>
      </w:r>
      <w:r w:rsidRPr="000353C6">
        <w:t xml:space="preserve"> model outperforms the</w:t>
      </w:r>
      <w:r w:rsidR="00B32B3D">
        <w:t xml:space="preserve"> </w:t>
      </w:r>
      <w:r w:rsidRPr="000353C6">
        <w:t>official FSRCNN based on the test of Set5, Set14 and BSD200 across all the upscaling factors.</w:t>
      </w:r>
      <w:r w:rsidR="003A795D">
        <w:t xml:space="preserve"> Moreover</w:t>
      </w:r>
      <w:r w:rsidR="00B04343">
        <w:t>, the experiment result shows that the proposed model gets higher PSNR</w:t>
      </w:r>
      <w:r w:rsidR="00E360D7">
        <w:t xml:space="preserve"> </w:t>
      </w:r>
      <w:r w:rsidR="00B04343">
        <w:t>on BSD200 test dataset than Set14 for scale factor 3 and 4, which indicates the proposed model has great generalization capability.</w:t>
      </w:r>
      <w:r w:rsidR="00DB42F6">
        <w:t xml:space="preserve"> The re</w:t>
      </w:r>
      <w:r w:rsidR="003877CC">
        <w:t xml:space="preserve">constructed “butterfly” </w:t>
      </w:r>
      <w:r w:rsidR="00F06D2D">
        <w:t>image from</w:t>
      </w:r>
      <w:r w:rsidR="003877CC">
        <w:t xml:space="preserve"> Set5</w:t>
      </w:r>
      <w:r w:rsidR="00F06D2D">
        <w:t xml:space="preserve"> of upscale factor of 3 and the “</w:t>
      </w:r>
      <w:proofErr w:type="spellStart"/>
      <w:r w:rsidR="00F06D2D">
        <w:t>lenna</w:t>
      </w:r>
      <w:proofErr w:type="spellEnd"/>
      <w:r w:rsidR="00F06D2D">
        <w:t xml:space="preserve">” image from Set14 of upscale factor of 3 </w:t>
      </w:r>
      <w:r w:rsidR="00405AC2">
        <w:t>are shown in figure.2 and figure.3 respectively.</w:t>
      </w:r>
    </w:p>
    <w:p w14:paraId="722D9ACD" w14:textId="3815ADF0" w:rsidR="000353C6" w:rsidRDefault="000353C6" w:rsidP="000353C6">
      <w:pPr>
        <w:pStyle w:val="Heading2"/>
        <w:rPr>
          <w:lang w:eastAsia="zh-CN" w:bidi="bn-IN"/>
        </w:rPr>
      </w:pPr>
      <w:r w:rsidRPr="00085E61">
        <w:rPr>
          <w:lang w:eastAsia="zh-CN" w:bidi="bn-IN"/>
        </w:rPr>
        <w:t xml:space="preserve">Comparison on different </w:t>
      </w:r>
      <w:r>
        <w:rPr>
          <w:lang w:eastAsia="zh-CN" w:bidi="bn-IN"/>
        </w:rPr>
        <w:t>Loss Function</w:t>
      </w:r>
    </w:p>
    <w:p w14:paraId="3465E820" w14:textId="74517F86" w:rsidR="00E360D7" w:rsidRDefault="000353C6" w:rsidP="00DB42F6">
      <w:pPr>
        <w:jc w:val="both"/>
      </w:pPr>
      <w:r w:rsidRPr="000353C6">
        <w:t xml:space="preserve">Based on our experiments, MSE and MAE loss function do not result in a salient difference. Specifically, for the models without residue blocks, the results of using MAE as loss function are in analogy to models using MSE loss function. The PSNR values for the scale 2 test sets using MAE are slightly </w:t>
      </w:r>
      <w:r w:rsidRPr="000353C6">
        <w:rPr>
          <w:rFonts w:hint="eastAsia"/>
        </w:rPr>
        <w:t>higher</w:t>
      </w:r>
      <w:r w:rsidRPr="000353C6">
        <w:t xml:space="preserve"> than those using MSE. For the scale 3 test sets, the PSNR values for two different methods are almost the same. However, the performance for the model using MAE loss function goes down by 0.3 dB specifically for the scale 4 BSD200 testing set compared to the baseline model. Moreover, for the experiments utilizing residue block, the overall test results for the model using MAE as loss function appear to be lower than the results using MSE. The differences for scale 2 and scale 3 testing sets are not prominent, at the maximum of 0.13 </w:t>
      </w:r>
      <w:proofErr w:type="spellStart"/>
      <w:r w:rsidRPr="000353C6">
        <w:t>dB.</w:t>
      </w:r>
      <w:proofErr w:type="spellEnd"/>
      <w:r w:rsidRPr="000353C6">
        <w:t xml:space="preserve"> Nevertheless, the scale 4 BSDS200 testing result for the model using MAE is 0.33 dB lower than the one using MSE. G</w:t>
      </w:r>
      <w:r w:rsidRPr="000353C6">
        <w:rPr>
          <w:rFonts w:hint="eastAsia"/>
        </w:rPr>
        <w:t>enerally</w:t>
      </w:r>
      <w:r w:rsidRPr="000353C6">
        <w:t>, MSE loss function will enable the model to reach a higher PSNR, the experiment results are consistent.</w:t>
      </w:r>
      <w:r w:rsidR="0022342B">
        <w:t xml:space="preserve"> The quantitative results across all the upscaling factors are shown in table.1. </w:t>
      </w:r>
    </w:p>
    <w:p w14:paraId="32BE97F8" w14:textId="77777777" w:rsidR="000353C6" w:rsidRDefault="000353C6" w:rsidP="000353C6">
      <w:pPr>
        <w:pStyle w:val="Heading2"/>
      </w:pPr>
      <w:r>
        <w:t>Comparison on different Activation Functions</w:t>
      </w:r>
    </w:p>
    <w:p w14:paraId="05FD8F2B" w14:textId="6E5C23F0" w:rsidR="00E360D7" w:rsidDel="00572365" w:rsidRDefault="00F33289" w:rsidP="00E360D7">
      <w:pPr>
        <w:pStyle w:val="Bodytext"/>
        <w:rPr>
          <w:del w:id="32" w:author="yan hong" w:date="2022-08-30T20:52:00Z"/>
        </w:rPr>
      </w:pPr>
      <w:r w:rsidRPr="00F33289">
        <w:rPr>
          <w:rFonts w:hint="eastAsia"/>
        </w:rPr>
        <w:t>O</w:t>
      </w:r>
      <w:r w:rsidRPr="00F33289">
        <w:t>riginal FSRCNN</w:t>
      </w:r>
      <w:r w:rsidR="005B314D">
        <w:t xml:space="preserve"> </w:t>
      </w:r>
      <w:r w:rsidR="005B314D">
        <w:rPr>
          <w:rFonts w:hint="eastAsia"/>
          <w:lang w:eastAsia="zh-CN"/>
        </w:rPr>
        <w:t>adopts</w:t>
      </w:r>
      <w:r w:rsidRPr="00F33289">
        <w:t xml:space="preserve"> </w:t>
      </w:r>
      <w:proofErr w:type="spellStart"/>
      <w:r w:rsidRPr="00F33289">
        <w:t>PReLU</w:t>
      </w:r>
      <w:proofErr w:type="spellEnd"/>
      <w:r w:rsidRPr="00F33289">
        <w:t xml:space="preserve"> as the activation function instead of commonly used activation function </w:t>
      </w:r>
      <w:proofErr w:type="spellStart"/>
      <w:r w:rsidRPr="00F33289">
        <w:t>ReLU</w:t>
      </w:r>
      <w:proofErr w:type="spellEnd"/>
      <w:r w:rsidRPr="00F33289">
        <w:t xml:space="preserve">, primarily aims to avoid the “dead features” caused by zero gradients in </w:t>
      </w:r>
      <w:proofErr w:type="spellStart"/>
      <w:r w:rsidRPr="00F33289">
        <w:t>ReLU</w:t>
      </w:r>
      <w:proofErr w:type="spellEnd"/>
      <w:r w:rsidRPr="00F33289">
        <w:t>. In our experiments, we investigate the effect of ELU activation function and compared the results with the original activation function.</w:t>
      </w:r>
      <w:r w:rsidR="0022342B">
        <w:t xml:space="preserve"> The average PSNR values on all the test dataset of models with different residual block setting and different activation function are listed in table 3. </w:t>
      </w:r>
      <w:r w:rsidRPr="00F33289">
        <w:t xml:space="preserve">In the experiments with no residue block, the PSNR values corresponding to the model using ELU are similar to the baseline </w:t>
      </w:r>
      <w:proofErr w:type="spellStart"/>
      <w:r w:rsidRPr="00F33289">
        <w:t>PReLU</w:t>
      </w:r>
      <w:proofErr w:type="spellEnd"/>
      <w:r w:rsidRPr="00F33289">
        <w:t xml:space="preserve"> methods. For scale 2 and scale 4, the results are almost equal. The result of scale 3 testing sets for model using ELU is slightly better. However, the differences are trivial, which are at most 0.02 </w:t>
      </w:r>
      <w:proofErr w:type="spellStart"/>
      <w:r w:rsidRPr="00F33289">
        <w:t>dB.</w:t>
      </w:r>
      <w:proofErr w:type="spellEnd"/>
      <w:r w:rsidRPr="00F33289">
        <w:t xml:space="preserve"> In addition, for the experiments using residue block, the result </w:t>
      </w:r>
      <w:r w:rsidR="003A795D">
        <w:t>is</w:t>
      </w:r>
      <w:r w:rsidRPr="00F33289">
        <w:t xml:space="preserve"> consistent. The PSNR values goes </w:t>
      </w:r>
      <w:r w:rsidRPr="00F33289">
        <w:lastRenderedPageBreak/>
        <w:t xml:space="preserve">down while choosing ELU activation function instead of </w:t>
      </w:r>
      <w:proofErr w:type="spellStart"/>
      <w:r w:rsidRPr="00F33289">
        <w:t>PReLU</w:t>
      </w:r>
      <w:proofErr w:type="spellEnd"/>
      <w:r w:rsidRPr="00F33289">
        <w:t xml:space="preserve">. Only for the scale 3 experiments, we can see that model with ELU performs better. Thus, overall, the performance of </w:t>
      </w:r>
      <w:proofErr w:type="spellStart"/>
      <w:r w:rsidRPr="00F33289">
        <w:t>PReLU</w:t>
      </w:r>
      <w:proofErr w:type="spellEnd"/>
      <w:r w:rsidRPr="00F33289">
        <w:t xml:space="preserve"> and ELU activation functions is analogical. Specifically, ELU is a better choice in scale 3 experiments. In addition, while using ELU as activation function the parameters in the model dropped 1xxx which slightly release the computational cost of the model.</w:t>
      </w:r>
      <w:r w:rsidR="00E360D7">
        <w:t xml:space="preserve"> </w:t>
      </w:r>
    </w:p>
    <w:p w14:paraId="688E6EE3" w14:textId="77777777" w:rsidR="003E59C9" w:rsidRPr="003E59C9" w:rsidRDefault="003E59C9">
      <w:pPr>
        <w:pStyle w:val="Bodytext"/>
        <w:pPrChange w:id="33" w:author="yan hong" w:date="2022-08-30T20:52:00Z">
          <w:pPr>
            <w:pStyle w:val="BodytextIndented"/>
          </w:pPr>
        </w:pPrChange>
      </w:pPr>
    </w:p>
    <w:p w14:paraId="54284CA5" w14:textId="5D7829C7" w:rsidR="00E360D7" w:rsidRDefault="00E360D7" w:rsidP="00E360D7">
      <w:pPr>
        <w:pStyle w:val="Section"/>
      </w:pPr>
      <w:r>
        <w:t>C</w:t>
      </w:r>
      <w:r>
        <w:rPr>
          <w:rFonts w:hint="eastAsia"/>
          <w:lang w:eastAsia="zh-CN"/>
        </w:rPr>
        <w:t>on</w:t>
      </w:r>
      <w:r>
        <w:rPr>
          <w:lang w:eastAsia="zh-CN"/>
        </w:rPr>
        <w:t>clusion</w:t>
      </w:r>
    </w:p>
    <w:p w14:paraId="291146DC" w14:textId="359A5E20" w:rsidR="00E360D7" w:rsidRDefault="00F33289" w:rsidP="00F33289">
      <w:pPr>
        <w:pStyle w:val="BodytextIndented"/>
        <w:ind w:firstLine="0"/>
      </w:pPr>
      <w:r w:rsidRPr="00C942BE">
        <w:t>In this paper, we rebuild the FSRCNN by adding SE blocks</w:t>
      </w:r>
      <w:r>
        <w:t xml:space="preserve"> </w:t>
      </w:r>
      <w:r w:rsidRPr="00C942BE">
        <w:t>and residual blocks in the mapping layers to achieve a better SISR performance. Meanwhile</w:t>
      </w:r>
      <w:r>
        <w:t>,</w:t>
      </w:r>
      <w:r w:rsidRPr="00C942BE">
        <w:t xml:space="preserve"> we also substitute the original synthetic training dataset to a training dataset consist of realistic images. Then</w:t>
      </w:r>
      <w:r>
        <w:t>,</w:t>
      </w:r>
      <w:r w:rsidRPr="00C942BE">
        <w:t xml:space="preserve"> we implement several controlling experiments to explore the impact of SE blocks and residual blocks, MAE and MSE loss function, </w:t>
      </w:r>
      <w:proofErr w:type="spellStart"/>
      <w:r w:rsidRPr="00C942BE">
        <w:t>PReLU</w:t>
      </w:r>
      <w:proofErr w:type="spellEnd"/>
      <w:r w:rsidRPr="00C942BE">
        <w:t xml:space="preserve"> and ELU activation function. Our experimental results shows that the rebuild FSRCNN with only one SE block in the first mapping layer and with residual blocks placed in all the mapping layers can get higher PSNR and SSIM on the proposed test datasets than the official model. Our analysis illustrates that the residual blocks can slightly improve the performance of shallow networks. In addition, MAE and MSE loss function, </w:t>
      </w:r>
      <w:proofErr w:type="spellStart"/>
      <w:r w:rsidRPr="00C942BE">
        <w:t>PReLU</w:t>
      </w:r>
      <w:proofErr w:type="spellEnd"/>
      <w:r w:rsidRPr="00C942BE">
        <w:t xml:space="preserve"> and ELU activation function do not exert a significant impact on our rebuild model.</w:t>
      </w:r>
    </w:p>
    <w:p w14:paraId="7FC350C6" w14:textId="2D247651" w:rsidR="003252FF" w:rsidDel="00572365" w:rsidRDefault="00F33289" w:rsidP="00572365">
      <w:pPr>
        <w:pStyle w:val="BodytextIndented"/>
        <w:rPr>
          <w:del w:id="34" w:author="yan hong" w:date="2022-08-30T20:52:00Z"/>
        </w:rPr>
      </w:pPr>
      <w:r w:rsidRPr="00C942BE">
        <w:t xml:space="preserve">In the future, our study will focus on further improvement of the rebuild models. Meanwhile, we will try to </w:t>
      </w:r>
      <w:r w:rsidR="003877CC">
        <w:t xml:space="preserve">apply our models to solve real-world image </w:t>
      </w:r>
      <w:r w:rsidR="00F06D2D">
        <w:t>super-resolution tasks</w:t>
      </w:r>
      <w:r w:rsidRPr="00C942BE">
        <w:t xml:space="preserve"> and </w:t>
      </w:r>
      <w:r w:rsidR="00F06D2D">
        <w:t>strengthen</w:t>
      </w:r>
      <w:r w:rsidRPr="00C942BE">
        <w:t xml:space="preserve"> the possibility of </w:t>
      </w:r>
      <w:r w:rsidR="00F06D2D">
        <w:t xml:space="preserve">its </w:t>
      </w:r>
      <w:r w:rsidRPr="00C942BE">
        <w:t>real</w:t>
      </w:r>
      <w:r>
        <w:t>-</w:t>
      </w:r>
      <w:r w:rsidRPr="00C942BE">
        <w:t>world application.</w:t>
      </w:r>
    </w:p>
    <w:p w14:paraId="6ADBDA5D" w14:textId="77777777" w:rsidR="00572365" w:rsidRDefault="00572365" w:rsidP="00FF5A2F">
      <w:pPr>
        <w:pStyle w:val="BodytextIndented"/>
        <w:rPr>
          <w:ins w:id="35" w:author="yan hong" w:date="2022-08-30T20:52:00Z"/>
        </w:rPr>
      </w:pPr>
    </w:p>
    <w:p w14:paraId="6DE326BF" w14:textId="77777777" w:rsidR="00B32B3D" w:rsidRDefault="00B32B3D">
      <w:pPr>
        <w:pStyle w:val="BodytextIndented"/>
        <w:pPrChange w:id="36" w:author="yan hong" w:date="2022-08-30T20:52:00Z">
          <w:pPr>
            <w:pStyle w:val="TableCaptionCentred"/>
            <w:ind w:left="28"/>
          </w:pPr>
        </w:pPrChange>
      </w:pPr>
    </w:p>
    <w:p w14:paraId="57DEDCB9" w14:textId="76B3EEC1" w:rsidR="00B32B3D" w:rsidRDefault="00B32B3D" w:rsidP="00B32B3D">
      <w:pPr>
        <w:pStyle w:val="TableCaptionCentred"/>
        <w:ind w:left="28"/>
        <w:rPr>
          <w:rFonts w:ascii="Times New Roman" w:hAnsi="Times New Roman"/>
        </w:rPr>
      </w:pPr>
      <w:r>
        <w:rPr>
          <w:rFonts w:ascii="Times New Roman" w:hAnsi="Times New Roman"/>
          <w:b/>
        </w:rPr>
        <w:t>Table 1.</w:t>
      </w:r>
      <w:r>
        <w:rPr>
          <w:rFonts w:ascii="Times New Roman" w:hAnsi="Times New Roman"/>
        </w:rPr>
        <w:t xml:space="preserve"> </w:t>
      </w:r>
      <w:r w:rsidR="001F2B21">
        <w:rPr>
          <w:rFonts w:ascii="Times New Roman" w:hAnsi="Times New Roman"/>
        </w:rPr>
        <w:t>T</w:t>
      </w:r>
      <w:r w:rsidR="001F2B21">
        <w:rPr>
          <w:rFonts w:ascii="Times New Roman" w:hAnsi="Times New Roman" w:hint="eastAsia"/>
          <w:lang w:eastAsia="zh-CN"/>
        </w:rPr>
        <w:t>he</w:t>
      </w:r>
      <w:r w:rsidR="001F2B21">
        <w:rPr>
          <w:rFonts w:ascii="Times New Roman" w:hAnsi="Times New Roman"/>
          <w:lang w:eastAsia="zh-CN"/>
        </w:rPr>
        <w:t xml:space="preserve"> results of PSNR (dB) on three test datasets for </w:t>
      </w:r>
      <w:r w:rsidR="002B3475">
        <w:rPr>
          <w:rFonts w:ascii="Times New Roman" w:hAnsi="Times New Roman"/>
          <w:lang w:eastAsia="zh-CN"/>
        </w:rPr>
        <w:t xml:space="preserve">baseline </w:t>
      </w:r>
      <w:r w:rsidR="001F2B21">
        <w:rPr>
          <w:rFonts w:ascii="Times New Roman" w:hAnsi="Times New Roman"/>
          <w:lang w:eastAsia="zh-CN"/>
        </w:rPr>
        <w:t>model with</w:t>
      </w:r>
      <w:r w:rsidR="002B3475">
        <w:rPr>
          <w:rFonts w:ascii="Times New Roman" w:hAnsi="Times New Roman"/>
          <w:lang w:eastAsia="zh-CN"/>
        </w:rPr>
        <w:t>out</w:t>
      </w:r>
      <w:r w:rsidR="001F2B21">
        <w:rPr>
          <w:rFonts w:ascii="Times New Roman" w:hAnsi="Times New Roman"/>
          <w:lang w:eastAsia="zh-CN"/>
        </w:rPr>
        <w:t xml:space="preserve"> residual blocks</w:t>
      </w:r>
      <w:r w:rsidR="002B3475">
        <w:rPr>
          <w:rFonts w:ascii="Times New Roman" w:hAnsi="Times New Roman"/>
          <w:lang w:eastAsia="zh-CN"/>
        </w:rPr>
        <w:t xml:space="preserve"> and apply MAE as loss function,</w:t>
      </w:r>
      <w:r w:rsidR="001F2B21">
        <w:rPr>
          <w:rFonts w:ascii="Times New Roman" w:hAnsi="Times New Roman"/>
          <w:lang w:eastAsia="zh-CN"/>
        </w:rPr>
        <w:t xml:space="preserve"> </w:t>
      </w:r>
      <w:r w:rsidR="002B3475">
        <w:rPr>
          <w:rFonts w:ascii="Times New Roman" w:hAnsi="Times New Roman"/>
          <w:lang w:eastAsia="zh-CN"/>
        </w:rPr>
        <w:t xml:space="preserve">baseline </w:t>
      </w:r>
      <w:r w:rsidR="001F2B21">
        <w:rPr>
          <w:rFonts w:ascii="Times New Roman" w:hAnsi="Times New Roman"/>
          <w:lang w:eastAsia="zh-CN"/>
        </w:rPr>
        <w:t xml:space="preserve">model </w:t>
      </w:r>
      <w:r w:rsidR="002B3475">
        <w:rPr>
          <w:rFonts w:ascii="Times New Roman" w:hAnsi="Times New Roman"/>
          <w:lang w:eastAsia="zh-CN"/>
        </w:rPr>
        <w:t>and apply MAE as loss function</w:t>
      </w:r>
      <w:r w:rsidR="00EB6D35">
        <w:rPr>
          <w:rFonts w:ascii="Times New Roman" w:hAnsi="Times New Roman"/>
          <w:lang w:eastAsia="zh-CN"/>
        </w:rPr>
        <w:t xml:space="preserve">. </w:t>
      </w:r>
    </w:p>
    <w:tbl>
      <w:tblPr>
        <w:tblStyle w:val="TableGrid"/>
        <w:tblW w:w="87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4"/>
        <w:gridCol w:w="1545"/>
        <w:gridCol w:w="1453"/>
        <w:gridCol w:w="1554"/>
        <w:gridCol w:w="1454"/>
        <w:gridCol w:w="1556"/>
        <w:tblGridChange w:id="37">
          <w:tblGrid>
            <w:gridCol w:w="1174"/>
            <w:gridCol w:w="1545"/>
            <w:gridCol w:w="1453"/>
            <w:gridCol w:w="1554"/>
            <w:gridCol w:w="1454"/>
            <w:gridCol w:w="1556"/>
          </w:tblGrid>
        </w:tblGridChange>
      </w:tblGrid>
      <w:tr w:rsidR="00B32B3D" w14:paraId="62761F1D" w14:textId="77777777" w:rsidTr="002C2856">
        <w:trPr>
          <w:trHeight w:val="25"/>
          <w:jc w:val="center"/>
        </w:trPr>
        <w:tc>
          <w:tcPr>
            <w:tcW w:w="1174" w:type="dxa"/>
            <w:vMerge w:val="restart"/>
            <w:tcBorders>
              <w:top w:val="single" w:sz="4" w:space="0" w:color="auto"/>
            </w:tcBorders>
            <w:vAlign w:val="center"/>
          </w:tcPr>
          <w:p w14:paraId="1BC6863E" w14:textId="77777777" w:rsidR="00B32B3D" w:rsidRDefault="00B32B3D" w:rsidP="002C2856">
            <w:pPr>
              <w:jc w:val="center"/>
              <w:rPr>
                <w:rFonts w:cs="Times"/>
                <w:szCs w:val="22"/>
              </w:rPr>
            </w:pPr>
            <w:r>
              <w:rPr>
                <w:rFonts w:cs="Times"/>
                <w:szCs w:val="22"/>
              </w:rPr>
              <w:t>Test Dataset</w:t>
            </w:r>
          </w:p>
        </w:tc>
        <w:tc>
          <w:tcPr>
            <w:tcW w:w="1545" w:type="dxa"/>
            <w:vMerge w:val="restart"/>
            <w:tcBorders>
              <w:top w:val="single" w:sz="4" w:space="0" w:color="auto"/>
            </w:tcBorders>
            <w:vAlign w:val="center"/>
          </w:tcPr>
          <w:p w14:paraId="2A18B49E" w14:textId="77777777" w:rsidR="00B32B3D" w:rsidRDefault="00B32B3D" w:rsidP="002C2856">
            <w:pPr>
              <w:jc w:val="center"/>
              <w:rPr>
                <w:rFonts w:cs="Times"/>
                <w:szCs w:val="22"/>
              </w:rPr>
            </w:pPr>
            <w:r>
              <w:rPr>
                <w:rFonts w:cs="Times"/>
                <w:szCs w:val="22"/>
              </w:rPr>
              <w:t>Upscaling Factor</w:t>
            </w:r>
          </w:p>
        </w:tc>
        <w:tc>
          <w:tcPr>
            <w:tcW w:w="1453" w:type="dxa"/>
            <w:tcBorders>
              <w:top w:val="single" w:sz="4" w:space="0" w:color="auto"/>
              <w:bottom w:val="single" w:sz="4" w:space="0" w:color="auto"/>
            </w:tcBorders>
          </w:tcPr>
          <w:p w14:paraId="10D5DECD" w14:textId="59A69181" w:rsidR="00B32B3D" w:rsidRDefault="00B32B3D" w:rsidP="002C2856">
            <w:pPr>
              <w:jc w:val="center"/>
              <w:rPr>
                <w:rFonts w:cs="Times"/>
                <w:szCs w:val="22"/>
              </w:rPr>
            </w:pPr>
            <w:r>
              <w:rPr>
                <w:rFonts w:cs="Times" w:hint="eastAsia"/>
                <w:szCs w:val="22"/>
                <w:lang w:eastAsia="zh-CN"/>
              </w:rPr>
              <w:t>w/o</w:t>
            </w:r>
            <w:r>
              <w:rPr>
                <w:rFonts w:cs="Times"/>
                <w:szCs w:val="22"/>
              </w:rPr>
              <w:t xml:space="preserve"> </w:t>
            </w:r>
            <w:r w:rsidR="00EB6D35">
              <w:rPr>
                <w:rFonts w:cs="Times"/>
                <w:szCs w:val="22"/>
              </w:rPr>
              <w:t>r</w:t>
            </w:r>
            <w:r>
              <w:rPr>
                <w:rFonts w:cs="Times"/>
                <w:szCs w:val="22"/>
              </w:rPr>
              <w:t>es</w:t>
            </w:r>
          </w:p>
        </w:tc>
        <w:tc>
          <w:tcPr>
            <w:tcW w:w="1554" w:type="dxa"/>
            <w:tcBorders>
              <w:top w:val="single" w:sz="4" w:space="0" w:color="auto"/>
              <w:bottom w:val="single" w:sz="4" w:space="0" w:color="auto"/>
            </w:tcBorders>
          </w:tcPr>
          <w:p w14:paraId="77D12A4C" w14:textId="4AD73F2A" w:rsidR="00B32B3D" w:rsidRDefault="00B32B3D" w:rsidP="002C2856">
            <w:pPr>
              <w:jc w:val="center"/>
              <w:rPr>
                <w:rFonts w:cs="Times"/>
                <w:szCs w:val="22"/>
                <w:lang w:eastAsia="zh-CN"/>
              </w:rPr>
            </w:pPr>
            <w:r>
              <w:rPr>
                <w:rFonts w:cs="Times" w:hint="eastAsia"/>
                <w:szCs w:val="22"/>
                <w:lang w:eastAsia="zh-CN"/>
              </w:rPr>
              <w:t xml:space="preserve">w/o </w:t>
            </w:r>
            <w:r w:rsidR="00EB6D35">
              <w:rPr>
                <w:rFonts w:cs="Times"/>
                <w:szCs w:val="22"/>
                <w:lang w:eastAsia="zh-CN"/>
              </w:rPr>
              <w:t>r</w:t>
            </w:r>
            <w:r>
              <w:rPr>
                <w:rFonts w:cs="Times" w:hint="eastAsia"/>
                <w:szCs w:val="22"/>
                <w:lang w:eastAsia="zh-CN"/>
              </w:rPr>
              <w:t>es+</w:t>
            </w:r>
            <m:oMath>
              <m:sSub>
                <m:sSubPr>
                  <m:ctrlPr>
                    <w:rPr>
                      <w:rFonts w:ascii="Cambria Math" w:hAnsi="Cambria Math"/>
                      <w:bCs/>
                    </w:rPr>
                  </m:ctrlPr>
                </m:sSubPr>
                <m:e>
                  <m:r>
                    <w:rPr>
                      <w:rFonts w:ascii="Cambria Math" w:hAnsi="Cambria Math"/>
                    </w:rPr>
                    <m:t>L</m:t>
                  </m:r>
                </m:e>
                <m:sub>
                  <m:r>
                    <m:rPr>
                      <m:sty m:val="p"/>
                    </m:rPr>
                    <w:rPr>
                      <w:rFonts w:ascii="Cambria Math" w:hAnsi="Cambria Math"/>
                    </w:rPr>
                    <m:t>1</m:t>
                  </m:r>
                </m:sub>
              </m:sSub>
            </m:oMath>
          </w:p>
        </w:tc>
        <w:tc>
          <w:tcPr>
            <w:tcW w:w="1454" w:type="dxa"/>
            <w:tcBorders>
              <w:top w:val="single" w:sz="4" w:space="0" w:color="auto"/>
              <w:bottom w:val="single" w:sz="4" w:space="0" w:color="auto"/>
            </w:tcBorders>
          </w:tcPr>
          <w:p w14:paraId="2E509EEB" w14:textId="686114D3" w:rsidR="00B32B3D" w:rsidRDefault="00695D4E" w:rsidP="002C2856">
            <w:pPr>
              <w:jc w:val="center"/>
              <w:rPr>
                <w:rFonts w:cs="Times"/>
                <w:szCs w:val="22"/>
              </w:rPr>
            </w:pPr>
            <w:r>
              <w:rPr>
                <w:rFonts w:cs="Times"/>
                <w:szCs w:val="22"/>
              </w:rPr>
              <w:t>baseline</w:t>
            </w:r>
          </w:p>
        </w:tc>
        <w:tc>
          <w:tcPr>
            <w:tcW w:w="1556" w:type="dxa"/>
            <w:tcBorders>
              <w:top w:val="single" w:sz="4" w:space="0" w:color="auto"/>
              <w:bottom w:val="single" w:sz="4" w:space="0" w:color="auto"/>
            </w:tcBorders>
          </w:tcPr>
          <w:p w14:paraId="65ED7A35" w14:textId="0F610FBB" w:rsidR="00B32B3D" w:rsidRDefault="00DB42F6" w:rsidP="002C2856">
            <w:pPr>
              <w:jc w:val="center"/>
              <w:rPr>
                <w:rFonts w:cs="Times"/>
                <w:szCs w:val="22"/>
              </w:rPr>
            </w:pPr>
            <w:r>
              <w:rPr>
                <w:rFonts w:cs="Times"/>
                <w:szCs w:val="22"/>
                <w:lang w:eastAsia="zh-CN"/>
              </w:rPr>
              <w:t>base</w:t>
            </w:r>
            <w:r w:rsidR="00B32B3D">
              <w:rPr>
                <w:rFonts w:cs="Times" w:hint="eastAsia"/>
                <w:szCs w:val="22"/>
                <w:lang w:eastAsia="zh-CN"/>
              </w:rPr>
              <w:t>+</w:t>
            </w:r>
            <m:oMath>
              <m:sSub>
                <m:sSubPr>
                  <m:ctrlPr>
                    <w:rPr>
                      <w:rFonts w:ascii="Cambria Math" w:hAnsi="Cambria Math"/>
                      <w:bCs/>
                    </w:rPr>
                  </m:ctrlPr>
                </m:sSubPr>
                <m:e>
                  <m:r>
                    <w:rPr>
                      <w:rFonts w:ascii="Cambria Math" w:hAnsi="Cambria Math"/>
                    </w:rPr>
                    <m:t>L</m:t>
                  </m:r>
                </m:e>
                <m:sub>
                  <m:r>
                    <m:rPr>
                      <m:sty m:val="p"/>
                    </m:rPr>
                    <w:rPr>
                      <w:rFonts w:ascii="Cambria Math" w:hAnsi="Cambria Math"/>
                    </w:rPr>
                    <m:t>1</m:t>
                  </m:r>
                </m:sub>
              </m:sSub>
            </m:oMath>
          </w:p>
        </w:tc>
      </w:tr>
      <w:tr w:rsidR="00B32B3D" w14:paraId="0BCF0915" w14:textId="77777777" w:rsidTr="002C2856">
        <w:trPr>
          <w:trHeight w:val="302"/>
          <w:jc w:val="center"/>
        </w:trPr>
        <w:tc>
          <w:tcPr>
            <w:tcW w:w="1174" w:type="dxa"/>
            <w:vMerge/>
            <w:tcBorders>
              <w:bottom w:val="single" w:sz="4" w:space="0" w:color="auto"/>
            </w:tcBorders>
          </w:tcPr>
          <w:p w14:paraId="68948FE6" w14:textId="77777777" w:rsidR="00B32B3D" w:rsidRDefault="00B32B3D" w:rsidP="002C2856">
            <w:pPr>
              <w:jc w:val="center"/>
              <w:rPr>
                <w:rFonts w:cs="Times"/>
                <w:szCs w:val="22"/>
              </w:rPr>
            </w:pPr>
          </w:p>
        </w:tc>
        <w:tc>
          <w:tcPr>
            <w:tcW w:w="1545" w:type="dxa"/>
            <w:vMerge/>
            <w:tcBorders>
              <w:bottom w:val="single" w:sz="4" w:space="0" w:color="auto"/>
            </w:tcBorders>
          </w:tcPr>
          <w:p w14:paraId="266147C4" w14:textId="77777777" w:rsidR="00B32B3D" w:rsidRDefault="00B32B3D" w:rsidP="002C2856">
            <w:pPr>
              <w:jc w:val="center"/>
              <w:rPr>
                <w:rFonts w:cs="Times"/>
                <w:szCs w:val="22"/>
              </w:rPr>
            </w:pPr>
          </w:p>
        </w:tc>
        <w:tc>
          <w:tcPr>
            <w:tcW w:w="1453" w:type="dxa"/>
            <w:tcBorders>
              <w:top w:val="single" w:sz="4" w:space="0" w:color="auto"/>
              <w:bottom w:val="single" w:sz="4" w:space="0" w:color="auto"/>
            </w:tcBorders>
          </w:tcPr>
          <w:p w14:paraId="7D0B028A" w14:textId="77777777" w:rsidR="00B32B3D" w:rsidRDefault="00B32B3D" w:rsidP="002C2856">
            <w:pPr>
              <w:jc w:val="center"/>
              <w:rPr>
                <w:rFonts w:cs="Times"/>
                <w:szCs w:val="22"/>
              </w:rPr>
            </w:pPr>
            <w:r>
              <w:rPr>
                <w:rFonts w:cs="Times"/>
                <w:szCs w:val="22"/>
              </w:rPr>
              <w:t>PSNR</w:t>
            </w:r>
          </w:p>
        </w:tc>
        <w:tc>
          <w:tcPr>
            <w:tcW w:w="1554" w:type="dxa"/>
            <w:tcBorders>
              <w:top w:val="single" w:sz="4" w:space="0" w:color="auto"/>
              <w:bottom w:val="single" w:sz="4" w:space="0" w:color="auto"/>
            </w:tcBorders>
          </w:tcPr>
          <w:p w14:paraId="2A6D6E42" w14:textId="77777777" w:rsidR="00B32B3D" w:rsidRDefault="00B32B3D" w:rsidP="002C2856">
            <w:pPr>
              <w:jc w:val="center"/>
              <w:rPr>
                <w:rFonts w:cs="Times"/>
                <w:szCs w:val="22"/>
              </w:rPr>
            </w:pPr>
            <w:r>
              <w:rPr>
                <w:rFonts w:cs="Times"/>
                <w:szCs w:val="22"/>
              </w:rPr>
              <w:t>PSNR</w:t>
            </w:r>
          </w:p>
        </w:tc>
        <w:tc>
          <w:tcPr>
            <w:tcW w:w="1454" w:type="dxa"/>
            <w:tcBorders>
              <w:top w:val="single" w:sz="4" w:space="0" w:color="auto"/>
              <w:bottom w:val="single" w:sz="4" w:space="0" w:color="auto"/>
            </w:tcBorders>
          </w:tcPr>
          <w:p w14:paraId="432B92D9" w14:textId="77777777" w:rsidR="00B32B3D" w:rsidRDefault="00B32B3D" w:rsidP="002C2856">
            <w:pPr>
              <w:jc w:val="center"/>
              <w:rPr>
                <w:rFonts w:cs="Times"/>
                <w:szCs w:val="22"/>
              </w:rPr>
            </w:pPr>
            <w:r>
              <w:rPr>
                <w:rFonts w:cs="Times"/>
                <w:szCs w:val="22"/>
              </w:rPr>
              <w:t>PSNR</w:t>
            </w:r>
          </w:p>
        </w:tc>
        <w:tc>
          <w:tcPr>
            <w:tcW w:w="1556" w:type="dxa"/>
            <w:tcBorders>
              <w:top w:val="single" w:sz="4" w:space="0" w:color="auto"/>
              <w:bottom w:val="single" w:sz="4" w:space="0" w:color="auto"/>
            </w:tcBorders>
          </w:tcPr>
          <w:p w14:paraId="79AD637F" w14:textId="77777777" w:rsidR="00B32B3D" w:rsidRDefault="00B32B3D" w:rsidP="002C2856">
            <w:pPr>
              <w:jc w:val="center"/>
              <w:rPr>
                <w:rFonts w:cs="Times"/>
                <w:szCs w:val="22"/>
              </w:rPr>
            </w:pPr>
            <w:r>
              <w:rPr>
                <w:rFonts w:cs="Times"/>
                <w:szCs w:val="22"/>
              </w:rPr>
              <w:t>PSNR</w:t>
            </w:r>
          </w:p>
        </w:tc>
      </w:tr>
      <w:tr w:rsidR="00B32B3D" w14:paraId="42CE5C7B" w14:textId="77777777" w:rsidTr="002C2856">
        <w:trPr>
          <w:trHeight w:val="283"/>
          <w:jc w:val="center"/>
        </w:trPr>
        <w:tc>
          <w:tcPr>
            <w:tcW w:w="1174" w:type="dxa"/>
            <w:tcBorders>
              <w:top w:val="single" w:sz="4" w:space="0" w:color="auto"/>
            </w:tcBorders>
          </w:tcPr>
          <w:p w14:paraId="209C2D8B" w14:textId="77777777" w:rsidR="00B32B3D" w:rsidRDefault="00B32B3D" w:rsidP="002C2856">
            <w:pPr>
              <w:jc w:val="center"/>
              <w:rPr>
                <w:rFonts w:cs="Times"/>
                <w:szCs w:val="22"/>
              </w:rPr>
            </w:pPr>
            <w:r>
              <w:rPr>
                <w:rFonts w:cs="Times"/>
                <w:szCs w:val="22"/>
              </w:rPr>
              <w:t>Set5</w:t>
            </w:r>
          </w:p>
        </w:tc>
        <w:tc>
          <w:tcPr>
            <w:tcW w:w="1545" w:type="dxa"/>
            <w:tcBorders>
              <w:top w:val="single" w:sz="4" w:space="0" w:color="auto"/>
            </w:tcBorders>
          </w:tcPr>
          <w:p w14:paraId="228BE8D7" w14:textId="77777777" w:rsidR="00B32B3D" w:rsidRDefault="00B32B3D" w:rsidP="002C2856">
            <w:pPr>
              <w:jc w:val="center"/>
              <w:rPr>
                <w:rFonts w:cs="Times"/>
                <w:szCs w:val="22"/>
              </w:rPr>
            </w:pPr>
            <m:oMathPara>
              <m:oMath>
                <m:r>
                  <m:rPr>
                    <m:sty m:val="p"/>
                  </m:rPr>
                  <w:rPr>
                    <w:rFonts w:ascii="Cambria Math" w:hAnsi="Cambria Math" w:cs="Times"/>
                    <w:szCs w:val="22"/>
                  </w:rPr>
                  <m:t>×2</m:t>
                </m:r>
              </m:oMath>
            </m:oMathPara>
          </w:p>
        </w:tc>
        <w:tc>
          <w:tcPr>
            <w:tcW w:w="1453" w:type="dxa"/>
            <w:tcBorders>
              <w:top w:val="single" w:sz="4" w:space="0" w:color="auto"/>
            </w:tcBorders>
          </w:tcPr>
          <w:p w14:paraId="6C70548C" w14:textId="77777777" w:rsidR="00B32B3D" w:rsidRDefault="00B32B3D" w:rsidP="002C2856">
            <w:pPr>
              <w:jc w:val="center"/>
              <w:rPr>
                <w:rFonts w:cs="Times"/>
                <w:szCs w:val="22"/>
              </w:rPr>
            </w:pPr>
            <w:r>
              <w:rPr>
                <w:rFonts w:cs="Times"/>
                <w:szCs w:val="22"/>
              </w:rPr>
              <w:t>31.51</w:t>
            </w:r>
          </w:p>
        </w:tc>
        <w:tc>
          <w:tcPr>
            <w:tcW w:w="1554" w:type="dxa"/>
            <w:tcBorders>
              <w:top w:val="single" w:sz="4" w:space="0" w:color="auto"/>
            </w:tcBorders>
          </w:tcPr>
          <w:p w14:paraId="2C6873E6" w14:textId="77777777" w:rsidR="00B32B3D" w:rsidRDefault="00B32B3D" w:rsidP="002C2856">
            <w:pPr>
              <w:jc w:val="center"/>
              <w:rPr>
                <w:rFonts w:cs="Times"/>
                <w:szCs w:val="22"/>
              </w:rPr>
            </w:pPr>
            <w:r>
              <w:rPr>
                <w:rFonts w:cs="Times" w:hint="eastAsia"/>
                <w:szCs w:val="22"/>
              </w:rPr>
              <w:t>31.58</w:t>
            </w:r>
          </w:p>
        </w:tc>
        <w:tc>
          <w:tcPr>
            <w:tcW w:w="1454" w:type="dxa"/>
            <w:tcBorders>
              <w:top w:val="single" w:sz="4" w:space="0" w:color="auto"/>
            </w:tcBorders>
          </w:tcPr>
          <w:p w14:paraId="3E330DE7" w14:textId="77777777" w:rsidR="00B32B3D" w:rsidRDefault="00B32B3D" w:rsidP="002C2856">
            <w:pPr>
              <w:jc w:val="center"/>
              <w:rPr>
                <w:rFonts w:cs="Times"/>
                <w:szCs w:val="22"/>
              </w:rPr>
            </w:pPr>
            <w:r>
              <w:rPr>
                <w:rFonts w:cs="Times"/>
                <w:szCs w:val="22"/>
              </w:rPr>
              <w:t>31.68</w:t>
            </w:r>
          </w:p>
        </w:tc>
        <w:tc>
          <w:tcPr>
            <w:tcW w:w="1556" w:type="dxa"/>
            <w:tcBorders>
              <w:top w:val="single" w:sz="4" w:space="0" w:color="auto"/>
            </w:tcBorders>
          </w:tcPr>
          <w:p w14:paraId="47A93E78" w14:textId="77777777" w:rsidR="00B32B3D" w:rsidRDefault="00B32B3D" w:rsidP="002C2856">
            <w:pPr>
              <w:jc w:val="center"/>
              <w:rPr>
                <w:rFonts w:cs="Times"/>
                <w:szCs w:val="22"/>
              </w:rPr>
            </w:pPr>
            <w:r>
              <w:rPr>
                <w:rFonts w:cs="Times" w:hint="eastAsia"/>
                <w:szCs w:val="22"/>
              </w:rPr>
              <w:t>31.52</w:t>
            </w:r>
          </w:p>
        </w:tc>
      </w:tr>
      <w:tr w:rsidR="00B32B3D" w14:paraId="10F491B0" w14:textId="77777777" w:rsidTr="002C2856">
        <w:trPr>
          <w:trHeight w:val="286"/>
          <w:jc w:val="center"/>
        </w:trPr>
        <w:tc>
          <w:tcPr>
            <w:tcW w:w="1174" w:type="dxa"/>
          </w:tcPr>
          <w:p w14:paraId="01BEC131" w14:textId="77777777" w:rsidR="00B32B3D" w:rsidRDefault="00B32B3D" w:rsidP="002C2856">
            <w:pPr>
              <w:jc w:val="center"/>
              <w:rPr>
                <w:rFonts w:cs="Times"/>
                <w:szCs w:val="22"/>
              </w:rPr>
            </w:pPr>
            <w:r>
              <w:rPr>
                <w:rFonts w:cs="Times"/>
                <w:szCs w:val="22"/>
              </w:rPr>
              <w:t>Set14</w:t>
            </w:r>
          </w:p>
        </w:tc>
        <w:tc>
          <w:tcPr>
            <w:tcW w:w="1545" w:type="dxa"/>
          </w:tcPr>
          <w:p w14:paraId="0E061480" w14:textId="77777777" w:rsidR="00B32B3D" w:rsidRDefault="00B32B3D" w:rsidP="002C2856">
            <w:pPr>
              <w:jc w:val="center"/>
              <w:rPr>
                <w:rFonts w:cs="Times"/>
                <w:szCs w:val="22"/>
              </w:rPr>
            </w:pPr>
            <m:oMathPara>
              <m:oMath>
                <m:r>
                  <m:rPr>
                    <m:sty m:val="p"/>
                  </m:rPr>
                  <w:rPr>
                    <w:rFonts w:ascii="Cambria Math" w:hAnsi="Cambria Math" w:cs="Times"/>
                    <w:szCs w:val="22"/>
                  </w:rPr>
                  <m:t>×2</m:t>
                </m:r>
              </m:oMath>
            </m:oMathPara>
          </w:p>
        </w:tc>
        <w:tc>
          <w:tcPr>
            <w:tcW w:w="1453" w:type="dxa"/>
          </w:tcPr>
          <w:p w14:paraId="1A4D1F9D" w14:textId="77777777" w:rsidR="00B32B3D" w:rsidRDefault="00B32B3D" w:rsidP="002C2856">
            <w:pPr>
              <w:jc w:val="center"/>
              <w:rPr>
                <w:rFonts w:cs="Times"/>
                <w:szCs w:val="22"/>
              </w:rPr>
            </w:pPr>
            <w:r>
              <w:rPr>
                <w:rFonts w:cs="Times"/>
                <w:szCs w:val="22"/>
              </w:rPr>
              <w:t>27.99</w:t>
            </w:r>
          </w:p>
        </w:tc>
        <w:tc>
          <w:tcPr>
            <w:tcW w:w="1554" w:type="dxa"/>
          </w:tcPr>
          <w:p w14:paraId="1BC27B7E" w14:textId="77777777" w:rsidR="00B32B3D" w:rsidRDefault="00B32B3D" w:rsidP="002C2856">
            <w:pPr>
              <w:jc w:val="center"/>
              <w:rPr>
                <w:rFonts w:cs="Times"/>
                <w:szCs w:val="22"/>
              </w:rPr>
            </w:pPr>
            <w:r>
              <w:rPr>
                <w:rFonts w:cs="Times" w:hint="eastAsia"/>
                <w:szCs w:val="22"/>
              </w:rPr>
              <w:t>28.05</w:t>
            </w:r>
          </w:p>
        </w:tc>
        <w:tc>
          <w:tcPr>
            <w:tcW w:w="1454" w:type="dxa"/>
          </w:tcPr>
          <w:p w14:paraId="0F083FC2" w14:textId="77777777" w:rsidR="00B32B3D" w:rsidRDefault="00B32B3D" w:rsidP="002C2856">
            <w:pPr>
              <w:jc w:val="center"/>
              <w:rPr>
                <w:rFonts w:cs="Times"/>
                <w:szCs w:val="22"/>
              </w:rPr>
            </w:pPr>
            <w:r>
              <w:rPr>
                <w:rFonts w:cs="Times"/>
                <w:szCs w:val="22"/>
              </w:rPr>
              <w:t>28.06</w:t>
            </w:r>
          </w:p>
        </w:tc>
        <w:tc>
          <w:tcPr>
            <w:tcW w:w="1556" w:type="dxa"/>
          </w:tcPr>
          <w:p w14:paraId="4A82A4AE" w14:textId="77777777" w:rsidR="00B32B3D" w:rsidRDefault="00B32B3D" w:rsidP="002C2856">
            <w:pPr>
              <w:jc w:val="center"/>
              <w:rPr>
                <w:rFonts w:cs="Times"/>
                <w:szCs w:val="22"/>
              </w:rPr>
            </w:pPr>
            <w:r>
              <w:rPr>
                <w:rFonts w:cs="Times" w:hint="eastAsia"/>
                <w:szCs w:val="22"/>
              </w:rPr>
              <w:t>27.97</w:t>
            </w:r>
          </w:p>
        </w:tc>
      </w:tr>
      <w:tr w:rsidR="00B32B3D" w14:paraId="64E9BB79" w14:textId="77777777" w:rsidTr="002C2856">
        <w:trPr>
          <w:trHeight w:val="286"/>
          <w:jc w:val="center"/>
        </w:trPr>
        <w:tc>
          <w:tcPr>
            <w:tcW w:w="1174" w:type="dxa"/>
            <w:tcBorders>
              <w:bottom w:val="single" w:sz="4" w:space="0" w:color="auto"/>
            </w:tcBorders>
          </w:tcPr>
          <w:p w14:paraId="1185C4B0" w14:textId="77777777" w:rsidR="00B32B3D" w:rsidRDefault="00B32B3D" w:rsidP="002C2856">
            <w:pPr>
              <w:jc w:val="center"/>
              <w:rPr>
                <w:rFonts w:cs="Times"/>
                <w:szCs w:val="22"/>
              </w:rPr>
            </w:pPr>
            <w:r>
              <w:rPr>
                <w:rFonts w:cs="Times"/>
                <w:szCs w:val="22"/>
              </w:rPr>
              <w:t>BSD200</w:t>
            </w:r>
          </w:p>
        </w:tc>
        <w:tc>
          <w:tcPr>
            <w:tcW w:w="1545" w:type="dxa"/>
            <w:tcBorders>
              <w:bottom w:val="single" w:sz="4" w:space="0" w:color="auto"/>
            </w:tcBorders>
          </w:tcPr>
          <w:p w14:paraId="53D74CCF" w14:textId="77777777" w:rsidR="00B32B3D" w:rsidRDefault="00B32B3D" w:rsidP="002C2856">
            <w:pPr>
              <w:jc w:val="center"/>
              <w:rPr>
                <w:rFonts w:cs="Times"/>
                <w:szCs w:val="22"/>
              </w:rPr>
            </w:pPr>
            <m:oMathPara>
              <m:oMath>
                <m:r>
                  <m:rPr>
                    <m:sty m:val="p"/>
                  </m:rPr>
                  <w:rPr>
                    <w:rFonts w:ascii="Cambria Math" w:hAnsi="Cambria Math" w:cs="Times"/>
                    <w:szCs w:val="22"/>
                  </w:rPr>
                  <m:t>×2</m:t>
                </m:r>
              </m:oMath>
            </m:oMathPara>
          </w:p>
        </w:tc>
        <w:tc>
          <w:tcPr>
            <w:tcW w:w="1453" w:type="dxa"/>
            <w:tcBorders>
              <w:bottom w:val="single" w:sz="4" w:space="0" w:color="auto"/>
            </w:tcBorders>
          </w:tcPr>
          <w:p w14:paraId="05AA75DF" w14:textId="77777777" w:rsidR="00B32B3D" w:rsidRDefault="00B32B3D" w:rsidP="002C2856">
            <w:pPr>
              <w:jc w:val="center"/>
              <w:rPr>
                <w:rFonts w:cs="Times"/>
                <w:szCs w:val="22"/>
              </w:rPr>
            </w:pPr>
            <w:r>
              <w:rPr>
                <w:rFonts w:cs="Times"/>
                <w:szCs w:val="22"/>
              </w:rPr>
              <w:t>28.62</w:t>
            </w:r>
          </w:p>
        </w:tc>
        <w:tc>
          <w:tcPr>
            <w:tcW w:w="1554" w:type="dxa"/>
            <w:tcBorders>
              <w:bottom w:val="single" w:sz="4" w:space="0" w:color="auto"/>
            </w:tcBorders>
          </w:tcPr>
          <w:p w14:paraId="7778A93A" w14:textId="77777777" w:rsidR="00B32B3D" w:rsidRDefault="00B32B3D" w:rsidP="002C2856">
            <w:pPr>
              <w:jc w:val="center"/>
              <w:rPr>
                <w:rFonts w:cs="Times"/>
                <w:szCs w:val="22"/>
              </w:rPr>
            </w:pPr>
            <w:r>
              <w:rPr>
                <w:rFonts w:cs="Times" w:hint="eastAsia"/>
                <w:szCs w:val="22"/>
              </w:rPr>
              <w:t>28.72</w:t>
            </w:r>
          </w:p>
        </w:tc>
        <w:tc>
          <w:tcPr>
            <w:tcW w:w="1454" w:type="dxa"/>
            <w:tcBorders>
              <w:bottom w:val="single" w:sz="4" w:space="0" w:color="auto"/>
            </w:tcBorders>
          </w:tcPr>
          <w:p w14:paraId="6B00FF44" w14:textId="77777777" w:rsidR="00B32B3D" w:rsidRDefault="00B32B3D" w:rsidP="002C2856">
            <w:pPr>
              <w:jc w:val="center"/>
              <w:rPr>
                <w:rFonts w:cs="Times"/>
                <w:szCs w:val="22"/>
              </w:rPr>
            </w:pPr>
            <w:r>
              <w:rPr>
                <w:rFonts w:cs="Times"/>
                <w:szCs w:val="22"/>
              </w:rPr>
              <w:t>28.71</w:t>
            </w:r>
          </w:p>
        </w:tc>
        <w:tc>
          <w:tcPr>
            <w:tcW w:w="1556" w:type="dxa"/>
            <w:tcBorders>
              <w:bottom w:val="single" w:sz="4" w:space="0" w:color="auto"/>
            </w:tcBorders>
          </w:tcPr>
          <w:p w14:paraId="204DD4CF" w14:textId="77777777" w:rsidR="00B32B3D" w:rsidRDefault="00B32B3D" w:rsidP="002C2856">
            <w:pPr>
              <w:jc w:val="center"/>
              <w:rPr>
                <w:rFonts w:cs="Times"/>
                <w:szCs w:val="22"/>
              </w:rPr>
            </w:pPr>
            <w:r>
              <w:rPr>
                <w:rFonts w:cs="Times" w:hint="eastAsia"/>
                <w:szCs w:val="22"/>
              </w:rPr>
              <w:t>28.71</w:t>
            </w:r>
          </w:p>
        </w:tc>
      </w:tr>
      <w:tr w:rsidR="00B32B3D" w14:paraId="237C1333" w14:textId="77777777" w:rsidTr="002C2856">
        <w:trPr>
          <w:trHeight w:val="286"/>
          <w:jc w:val="center"/>
        </w:trPr>
        <w:tc>
          <w:tcPr>
            <w:tcW w:w="1174" w:type="dxa"/>
            <w:tcBorders>
              <w:top w:val="single" w:sz="4" w:space="0" w:color="auto"/>
            </w:tcBorders>
          </w:tcPr>
          <w:p w14:paraId="75CA0C96" w14:textId="77777777" w:rsidR="00B32B3D" w:rsidRDefault="00B32B3D" w:rsidP="002C2856">
            <w:pPr>
              <w:jc w:val="center"/>
              <w:rPr>
                <w:rFonts w:cs="Times"/>
                <w:szCs w:val="22"/>
              </w:rPr>
            </w:pPr>
            <w:r>
              <w:rPr>
                <w:rFonts w:cs="Times"/>
                <w:szCs w:val="22"/>
              </w:rPr>
              <w:t>Set5</w:t>
            </w:r>
          </w:p>
        </w:tc>
        <w:tc>
          <w:tcPr>
            <w:tcW w:w="1545" w:type="dxa"/>
            <w:tcBorders>
              <w:top w:val="single" w:sz="4" w:space="0" w:color="auto"/>
            </w:tcBorders>
          </w:tcPr>
          <w:p w14:paraId="6351CB74" w14:textId="77777777" w:rsidR="00B32B3D" w:rsidRDefault="00B32B3D" w:rsidP="002C2856">
            <w:pPr>
              <w:jc w:val="center"/>
              <w:rPr>
                <w:rFonts w:cs="Times"/>
                <w:szCs w:val="22"/>
              </w:rPr>
            </w:pPr>
            <m:oMath>
              <m:r>
                <m:rPr>
                  <m:sty m:val="p"/>
                </m:rPr>
                <w:rPr>
                  <w:rFonts w:ascii="Cambria Math" w:hAnsi="Cambria Math" w:cs="Times"/>
                  <w:szCs w:val="22"/>
                </w:rPr>
                <m:t xml:space="preserve">× </m:t>
              </m:r>
            </m:oMath>
            <w:r>
              <w:rPr>
                <w:rFonts w:cs="Times"/>
                <w:szCs w:val="22"/>
              </w:rPr>
              <w:t>3</w:t>
            </w:r>
          </w:p>
        </w:tc>
        <w:tc>
          <w:tcPr>
            <w:tcW w:w="1453" w:type="dxa"/>
            <w:tcBorders>
              <w:top w:val="single" w:sz="4" w:space="0" w:color="auto"/>
            </w:tcBorders>
          </w:tcPr>
          <w:p w14:paraId="53F70FCF" w14:textId="77777777" w:rsidR="00B32B3D" w:rsidRDefault="00B32B3D" w:rsidP="002C2856">
            <w:pPr>
              <w:jc w:val="center"/>
              <w:rPr>
                <w:rFonts w:cs="Times"/>
                <w:szCs w:val="22"/>
              </w:rPr>
            </w:pPr>
            <w:r>
              <w:rPr>
                <w:rFonts w:cs="Times"/>
                <w:szCs w:val="22"/>
              </w:rPr>
              <w:t>27.21</w:t>
            </w:r>
          </w:p>
        </w:tc>
        <w:tc>
          <w:tcPr>
            <w:tcW w:w="1554" w:type="dxa"/>
            <w:tcBorders>
              <w:top w:val="single" w:sz="4" w:space="0" w:color="auto"/>
            </w:tcBorders>
          </w:tcPr>
          <w:p w14:paraId="48265CE7" w14:textId="77777777" w:rsidR="00B32B3D" w:rsidRDefault="00B32B3D" w:rsidP="002C2856">
            <w:pPr>
              <w:jc w:val="center"/>
              <w:rPr>
                <w:rFonts w:cs="Times"/>
                <w:szCs w:val="22"/>
              </w:rPr>
            </w:pPr>
            <w:r>
              <w:rPr>
                <w:rFonts w:cs="Times" w:hint="eastAsia"/>
                <w:szCs w:val="22"/>
              </w:rPr>
              <w:t>27.13</w:t>
            </w:r>
          </w:p>
        </w:tc>
        <w:tc>
          <w:tcPr>
            <w:tcW w:w="1454" w:type="dxa"/>
            <w:tcBorders>
              <w:top w:val="single" w:sz="4" w:space="0" w:color="auto"/>
            </w:tcBorders>
          </w:tcPr>
          <w:p w14:paraId="02C6E88E" w14:textId="77777777" w:rsidR="00B32B3D" w:rsidRDefault="00B32B3D" w:rsidP="002C2856">
            <w:pPr>
              <w:jc w:val="center"/>
              <w:rPr>
                <w:rFonts w:cs="Times"/>
                <w:szCs w:val="22"/>
              </w:rPr>
            </w:pPr>
            <w:r>
              <w:rPr>
                <w:rFonts w:cs="Times"/>
                <w:szCs w:val="22"/>
              </w:rPr>
              <w:t>27.27</w:t>
            </w:r>
          </w:p>
        </w:tc>
        <w:tc>
          <w:tcPr>
            <w:tcW w:w="1556" w:type="dxa"/>
            <w:tcBorders>
              <w:top w:val="single" w:sz="4" w:space="0" w:color="auto"/>
            </w:tcBorders>
          </w:tcPr>
          <w:p w14:paraId="23D452E0" w14:textId="77777777" w:rsidR="00B32B3D" w:rsidRDefault="00B32B3D" w:rsidP="002C2856">
            <w:pPr>
              <w:jc w:val="center"/>
              <w:rPr>
                <w:rFonts w:cs="Times"/>
                <w:szCs w:val="22"/>
              </w:rPr>
            </w:pPr>
            <w:r>
              <w:rPr>
                <w:rFonts w:cs="Times" w:hint="eastAsia"/>
                <w:szCs w:val="22"/>
              </w:rPr>
              <w:t>27.20</w:t>
            </w:r>
          </w:p>
        </w:tc>
      </w:tr>
      <w:tr w:rsidR="00B32B3D" w14:paraId="7E22483E" w14:textId="77777777" w:rsidTr="002C2856">
        <w:trPr>
          <w:trHeight w:val="302"/>
          <w:jc w:val="center"/>
        </w:trPr>
        <w:tc>
          <w:tcPr>
            <w:tcW w:w="1174" w:type="dxa"/>
          </w:tcPr>
          <w:p w14:paraId="69F9625E" w14:textId="77777777" w:rsidR="00B32B3D" w:rsidRDefault="00B32B3D" w:rsidP="002C2856">
            <w:pPr>
              <w:jc w:val="center"/>
              <w:rPr>
                <w:rFonts w:cs="Times"/>
                <w:szCs w:val="22"/>
              </w:rPr>
            </w:pPr>
            <w:r>
              <w:rPr>
                <w:rFonts w:cs="Times"/>
                <w:szCs w:val="22"/>
              </w:rPr>
              <w:t>Set14</w:t>
            </w:r>
          </w:p>
        </w:tc>
        <w:tc>
          <w:tcPr>
            <w:tcW w:w="1545" w:type="dxa"/>
          </w:tcPr>
          <w:p w14:paraId="1F3F9DFF" w14:textId="77777777" w:rsidR="00B32B3D" w:rsidRDefault="00B32B3D" w:rsidP="002C2856">
            <w:pPr>
              <w:jc w:val="center"/>
              <w:rPr>
                <w:rFonts w:cs="Times"/>
                <w:szCs w:val="22"/>
              </w:rPr>
            </w:pPr>
            <m:oMath>
              <m:r>
                <m:rPr>
                  <m:sty m:val="p"/>
                </m:rPr>
                <w:rPr>
                  <w:rFonts w:ascii="Cambria Math" w:hAnsi="Cambria Math" w:cs="Times"/>
                  <w:szCs w:val="22"/>
                </w:rPr>
                <m:t xml:space="preserve">× </m:t>
              </m:r>
            </m:oMath>
            <w:r>
              <w:rPr>
                <w:rFonts w:cs="Times"/>
                <w:szCs w:val="22"/>
              </w:rPr>
              <w:t>3</w:t>
            </w:r>
          </w:p>
        </w:tc>
        <w:tc>
          <w:tcPr>
            <w:tcW w:w="1453" w:type="dxa"/>
            <w:vAlign w:val="center"/>
          </w:tcPr>
          <w:p w14:paraId="669CFE0D" w14:textId="77777777" w:rsidR="00B32B3D" w:rsidRDefault="00B32B3D" w:rsidP="002C2856">
            <w:pPr>
              <w:jc w:val="center"/>
              <w:rPr>
                <w:rFonts w:cs="Times"/>
                <w:szCs w:val="22"/>
              </w:rPr>
            </w:pPr>
            <w:r>
              <w:rPr>
                <w:rFonts w:cs="Times"/>
                <w:szCs w:val="22"/>
              </w:rPr>
              <w:t>25.06</w:t>
            </w:r>
          </w:p>
        </w:tc>
        <w:tc>
          <w:tcPr>
            <w:tcW w:w="1554" w:type="dxa"/>
            <w:vAlign w:val="center"/>
          </w:tcPr>
          <w:p w14:paraId="2FCB1E54" w14:textId="77777777" w:rsidR="00B32B3D" w:rsidRDefault="00B32B3D" w:rsidP="002C2856">
            <w:pPr>
              <w:jc w:val="center"/>
              <w:rPr>
                <w:rFonts w:cs="Times"/>
                <w:szCs w:val="22"/>
              </w:rPr>
            </w:pPr>
            <w:r>
              <w:rPr>
                <w:rFonts w:cs="Times" w:hint="eastAsia"/>
                <w:szCs w:val="22"/>
              </w:rPr>
              <w:t>25.00</w:t>
            </w:r>
          </w:p>
        </w:tc>
        <w:tc>
          <w:tcPr>
            <w:tcW w:w="1454" w:type="dxa"/>
          </w:tcPr>
          <w:p w14:paraId="1E573BAF" w14:textId="77777777" w:rsidR="00B32B3D" w:rsidRDefault="00B32B3D" w:rsidP="002C2856">
            <w:pPr>
              <w:jc w:val="center"/>
              <w:rPr>
                <w:rFonts w:cs="Times"/>
                <w:szCs w:val="22"/>
              </w:rPr>
            </w:pPr>
            <w:r>
              <w:rPr>
                <w:rFonts w:cs="Times"/>
                <w:szCs w:val="22"/>
              </w:rPr>
              <w:t>25.08</w:t>
            </w:r>
          </w:p>
        </w:tc>
        <w:tc>
          <w:tcPr>
            <w:tcW w:w="1556" w:type="dxa"/>
            <w:vAlign w:val="center"/>
          </w:tcPr>
          <w:p w14:paraId="139960C6" w14:textId="77777777" w:rsidR="00B32B3D" w:rsidRDefault="00B32B3D" w:rsidP="002C2856">
            <w:pPr>
              <w:jc w:val="center"/>
              <w:rPr>
                <w:rFonts w:cs="Times"/>
                <w:szCs w:val="22"/>
              </w:rPr>
            </w:pPr>
            <w:r>
              <w:rPr>
                <w:rFonts w:cs="Times" w:hint="eastAsia"/>
                <w:szCs w:val="22"/>
              </w:rPr>
              <w:t>25.06</w:t>
            </w:r>
          </w:p>
        </w:tc>
      </w:tr>
      <w:tr w:rsidR="00B32B3D" w14:paraId="398A2DDD" w14:textId="77777777" w:rsidTr="002C2856">
        <w:trPr>
          <w:trHeight w:val="286"/>
          <w:jc w:val="center"/>
        </w:trPr>
        <w:tc>
          <w:tcPr>
            <w:tcW w:w="1174" w:type="dxa"/>
            <w:tcBorders>
              <w:bottom w:val="single" w:sz="4" w:space="0" w:color="auto"/>
            </w:tcBorders>
          </w:tcPr>
          <w:p w14:paraId="043A7B32" w14:textId="77777777" w:rsidR="00B32B3D" w:rsidRDefault="00B32B3D" w:rsidP="002C2856">
            <w:pPr>
              <w:jc w:val="center"/>
              <w:rPr>
                <w:rFonts w:cs="Times"/>
                <w:szCs w:val="22"/>
              </w:rPr>
            </w:pPr>
            <w:r>
              <w:rPr>
                <w:rFonts w:cs="Times"/>
                <w:szCs w:val="22"/>
              </w:rPr>
              <w:t>BSD200</w:t>
            </w:r>
          </w:p>
        </w:tc>
        <w:tc>
          <w:tcPr>
            <w:tcW w:w="1545" w:type="dxa"/>
            <w:tcBorders>
              <w:bottom w:val="single" w:sz="4" w:space="0" w:color="auto"/>
            </w:tcBorders>
          </w:tcPr>
          <w:p w14:paraId="5294ECA1" w14:textId="77777777" w:rsidR="00B32B3D" w:rsidRDefault="00B32B3D" w:rsidP="002C2856">
            <w:pPr>
              <w:jc w:val="center"/>
              <w:rPr>
                <w:rFonts w:cs="Times"/>
                <w:szCs w:val="22"/>
              </w:rPr>
            </w:pPr>
            <m:oMath>
              <m:r>
                <m:rPr>
                  <m:sty m:val="p"/>
                </m:rPr>
                <w:rPr>
                  <w:rFonts w:ascii="Cambria Math" w:hAnsi="Cambria Math" w:cs="Times"/>
                  <w:szCs w:val="22"/>
                </w:rPr>
                <m:t xml:space="preserve">× </m:t>
              </m:r>
            </m:oMath>
            <w:r>
              <w:rPr>
                <w:rFonts w:cs="Times"/>
                <w:szCs w:val="22"/>
              </w:rPr>
              <w:t>3</w:t>
            </w:r>
          </w:p>
        </w:tc>
        <w:tc>
          <w:tcPr>
            <w:tcW w:w="1453" w:type="dxa"/>
            <w:tcBorders>
              <w:bottom w:val="single" w:sz="4" w:space="0" w:color="auto"/>
            </w:tcBorders>
          </w:tcPr>
          <w:p w14:paraId="3646B08F" w14:textId="77777777" w:rsidR="00B32B3D" w:rsidRDefault="00B32B3D" w:rsidP="002C2856">
            <w:pPr>
              <w:jc w:val="center"/>
              <w:rPr>
                <w:rFonts w:cs="Times"/>
                <w:szCs w:val="22"/>
              </w:rPr>
            </w:pPr>
            <w:r>
              <w:rPr>
                <w:rFonts w:cs="Times"/>
                <w:szCs w:val="22"/>
              </w:rPr>
              <w:t>25.10</w:t>
            </w:r>
          </w:p>
        </w:tc>
        <w:tc>
          <w:tcPr>
            <w:tcW w:w="1554" w:type="dxa"/>
            <w:tcBorders>
              <w:bottom w:val="single" w:sz="4" w:space="0" w:color="auto"/>
            </w:tcBorders>
          </w:tcPr>
          <w:p w14:paraId="50F03025" w14:textId="77777777" w:rsidR="00B32B3D" w:rsidRDefault="00B32B3D" w:rsidP="002C2856">
            <w:pPr>
              <w:jc w:val="center"/>
              <w:rPr>
                <w:rFonts w:cs="Times"/>
                <w:szCs w:val="22"/>
              </w:rPr>
            </w:pPr>
            <w:r>
              <w:rPr>
                <w:rFonts w:cs="Times" w:hint="eastAsia"/>
                <w:szCs w:val="22"/>
              </w:rPr>
              <w:t>24.91</w:t>
            </w:r>
          </w:p>
        </w:tc>
        <w:tc>
          <w:tcPr>
            <w:tcW w:w="1454" w:type="dxa"/>
            <w:tcBorders>
              <w:bottom w:val="single" w:sz="4" w:space="0" w:color="auto"/>
            </w:tcBorders>
          </w:tcPr>
          <w:p w14:paraId="2973DF3F" w14:textId="77777777" w:rsidR="00B32B3D" w:rsidRDefault="00B32B3D" w:rsidP="002C2856">
            <w:pPr>
              <w:jc w:val="center"/>
              <w:rPr>
                <w:rFonts w:cs="Times"/>
                <w:szCs w:val="22"/>
              </w:rPr>
            </w:pPr>
            <w:r>
              <w:rPr>
                <w:rFonts w:cs="Times"/>
                <w:szCs w:val="22"/>
              </w:rPr>
              <w:t>25.12</w:t>
            </w:r>
          </w:p>
        </w:tc>
        <w:tc>
          <w:tcPr>
            <w:tcW w:w="1556" w:type="dxa"/>
            <w:tcBorders>
              <w:bottom w:val="single" w:sz="4" w:space="0" w:color="auto"/>
            </w:tcBorders>
          </w:tcPr>
          <w:p w14:paraId="5D484BA0" w14:textId="77777777" w:rsidR="00B32B3D" w:rsidRDefault="00B32B3D" w:rsidP="002C2856">
            <w:pPr>
              <w:jc w:val="center"/>
              <w:rPr>
                <w:rFonts w:cs="Times"/>
                <w:szCs w:val="22"/>
              </w:rPr>
            </w:pPr>
            <w:r>
              <w:rPr>
                <w:rFonts w:cs="Times" w:hint="eastAsia"/>
                <w:szCs w:val="22"/>
              </w:rPr>
              <w:t>24.99</w:t>
            </w:r>
          </w:p>
        </w:tc>
      </w:tr>
      <w:tr w:rsidR="00B32B3D" w14:paraId="7B9C53EE" w14:textId="77777777" w:rsidTr="002C2856">
        <w:trPr>
          <w:trHeight w:val="302"/>
          <w:jc w:val="center"/>
        </w:trPr>
        <w:tc>
          <w:tcPr>
            <w:tcW w:w="1174" w:type="dxa"/>
            <w:tcBorders>
              <w:top w:val="single" w:sz="4" w:space="0" w:color="auto"/>
            </w:tcBorders>
          </w:tcPr>
          <w:p w14:paraId="050E50FA" w14:textId="77777777" w:rsidR="00B32B3D" w:rsidRDefault="00B32B3D" w:rsidP="002C2856">
            <w:pPr>
              <w:jc w:val="center"/>
              <w:rPr>
                <w:rFonts w:cs="Times"/>
                <w:szCs w:val="22"/>
              </w:rPr>
            </w:pPr>
            <w:r>
              <w:rPr>
                <w:rFonts w:cs="Times"/>
                <w:szCs w:val="22"/>
              </w:rPr>
              <w:t>Set5</w:t>
            </w:r>
          </w:p>
        </w:tc>
        <w:tc>
          <w:tcPr>
            <w:tcW w:w="1545" w:type="dxa"/>
            <w:tcBorders>
              <w:top w:val="single" w:sz="4" w:space="0" w:color="auto"/>
            </w:tcBorders>
          </w:tcPr>
          <w:p w14:paraId="11454A8F" w14:textId="77777777" w:rsidR="00B32B3D" w:rsidRDefault="00B32B3D" w:rsidP="002C2856">
            <w:pPr>
              <w:jc w:val="center"/>
              <w:rPr>
                <w:rFonts w:cs="Times"/>
                <w:szCs w:val="22"/>
              </w:rPr>
            </w:pPr>
            <m:oMath>
              <m:r>
                <m:rPr>
                  <m:sty m:val="p"/>
                </m:rPr>
                <w:rPr>
                  <w:rFonts w:ascii="Cambria Math" w:hAnsi="Cambria Math" w:cs="Times"/>
                  <w:szCs w:val="22"/>
                </w:rPr>
                <m:t xml:space="preserve">× </m:t>
              </m:r>
            </m:oMath>
            <w:r>
              <w:rPr>
                <w:rFonts w:cs="Times"/>
                <w:szCs w:val="22"/>
              </w:rPr>
              <w:t>4</w:t>
            </w:r>
          </w:p>
        </w:tc>
        <w:tc>
          <w:tcPr>
            <w:tcW w:w="1453" w:type="dxa"/>
            <w:tcBorders>
              <w:top w:val="single" w:sz="4" w:space="0" w:color="auto"/>
            </w:tcBorders>
          </w:tcPr>
          <w:p w14:paraId="2A4A0B38" w14:textId="77777777" w:rsidR="00B32B3D" w:rsidRDefault="00B32B3D" w:rsidP="002C2856">
            <w:pPr>
              <w:jc w:val="center"/>
              <w:rPr>
                <w:rFonts w:cs="Times"/>
                <w:szCs w:val="22"/>
              </w:rPr>
            </w:pPr>
            <w:r>
              <w:rPr>
                <w:rFonts w:cs="Times"/>
                <w:szCs w:val="22"/>
              </w:rPr>
              <w:t>26.19</w:t>
            </w:r>
          </w:p>
        </w:tc>
        <w:tc>
          <w:tcPr>
            <w:tcW w:w="1554" w:type="dxa"/>
            <w:tcBorders>
              <w:top w:val="single" w:sz="4" w:space="0" w:color="auto"/>
            </w:tcBorders>
          </w:tcPr>
          <w:p w14:paraId="759D30D1" w14:textId="77777777" w:rsidR="00B32B3D" w:rsidRDefault="00B32B3D" w:rsidP="002C2856">
            <w:pPr>
              <w:jc w:val="center"/>
              <w:rPr>
                <w:rFonts w:cs="Times"/>
                <w:szCs w:val="22"/>
              </w:rPr>
            </w:pPr>
            <w:r>
              <w:rPr>
                <w:rFonts w:cs="Times" w:hint="eastAsia"/>
                <w:szCs w:val="22"/>
              </w:rPr>
              <w:t>26.16</w:t>
            </w:r>
          </w:p>
        </w:tc>
        <w:tc>
          <w:tcPr>
            <w:tcW w:w="1454" w:type="dxa"/>
            <w:tcBorders>
              <w:top w:val="single" w:sz="4" w:space="0" w:color="auto"/>
            </w:tcBorders>
          </w:tcPr>
          <w:p w14:paraId="2A66BB16" w14:textId="77777777" w:rsidR="00B32B3D" w:rsidRDefault="00B32B3D" w:rsidP="002C2856">
            <w:pPr>
              <w:jc w:val="center"/>
              <w:rPr>
                <w:rFonts w:cs="Times"/>
                <w:szCs w:val="22"/>
              </w:rPr>
            </w:pPr>
            <w:r>
              <w:rPr>
                <w:rFonts w:cs="Times"/>
                <w:szCs w:val="22"/>
              </w:rPr>
              <w:t>26.31</w:t>
            </w:r>
          </w:p>
        </w:tc>
        <w:tc>
          <w:tcPr>
            <w:tcW w:w="1556" w:type="dxa"/>
            <w:tcBorders>
              <w:top w:val="single" w:sz="4" w:space="0" w:color="auto"/>
            </w:tcBorders>
          </w:tcPr>
          <w:p w14:paraId="422409E4" w14:textId="77777777" w:rsidR="00B32B3D" w:rsidRDefault="00B32B3D" w:rsidP="002C2856">
            <w:pPr>
              <w:jc w:val="center"/>
              <w:rPr>
                <w:rFonts w:cs="Times"/>
                <w:szCs w:val="22"/>
              </w:rPr>
            </w:pPr>
            <w:r>
              <w:rPr>
                <w:rFonts w:cs="Times" w:hint="eastAsia"/>
                <w:szCs w:val="22"/>
              </w:rPr>
              <w:t>26.19</w:t>
            </w:r>
          </w:p>
        </w:tc>
      </w:tr>
      <w:tr w:rsidR="00B32B3D" w14:paraId="64C7CACE" w14:textId="77777777" w:rsidTr="002C2856">
        <w:trPr>
          <w:trHeight w:val="286"/>
          <w:jc w:val="center"/>
        </w:trPr>
        <w:tc>
          <w:tcPr>
            <w:tcW w:w="1174" w:type="dxa"/>
          </w:tcPr>
          <w:p w14:paraId="374CC513" w14:textId="77777777" w:rsidR="00B32B3D" w:rsidRDefault="00B32B3D" w:rsidP="002C2856">
            <w:pPr>
              <w:jc w:val="center"/>
              <w:rPr>
                <w:rFonts w:cs="Times"/>
                <w:szCs w:val="22"/>
              </w:rPr>
            </w:pPr>
            <w:r>
              <w:rPr>
                <w:rFonts w:cs="Times"/>
                <w:szCs w:val="22"/>
              </w:rPr>
              <w:t>Set14</w:t>
            </w:r>
          </w:p>
        </w:tc>
        <w:tc>
          <w:tcPr>
            <w:tcW w:w="1545" w:type="dxa"/>
          </w:tcPr>
          <w:p w14:paraId="17314E3C" w14:textId="77777777" w:rsidR="00B32B3D" w:rsidRDefault="00B32B3D" w:rsidP="002C2856">
            <w:pPr>
              <w:jc w:val="center"/>
              <w:rPr>
                <w:rFonts w:cs="Times"/>
                <w:szCs w:val="22"/>
              </w:rPr>
            </w:pPr>
            <m:oMath>
              <m:r>
                <m:rPr>
                  <m:sty m:val="p"/>
                </m:rPr>
                <w:rPr>
                  <w:rFonts w:ascii="Cambria Math" w:hAnsi="Cambria Math" w:cs="Times"/>
                  <w:szCs w:val="22"/>
                </w:rPr>
                <m:t xml:space="preserve">× </m:t>
              </m:r>
            </m:oMath>
            <w:r>
              <w:rPr>
                <w:rFonts w:cs="Times"/>
                <w:szCs w:val="22"/>
              </w:rPr>
              <w:t>4</w:t>
            </w:r>
          </w:p>
        </w:tc>
        <w:tc>
          <w:tcPr>
            <w:tcW w:w="1453" w:type="dxa"/>
          </w:tcPr>
          <w:p w14:paraId="59930F97" w14:textId="77777777" w:rsidR="00B32B3D" w:rsidRDefault="00B32B3D" w:rsidP="002C2856">
            <w:pPr>
              <w:jc w:val="center"/>
              <w:rPr>
                <w:rFonts w:cs="Times"/>
                <w:szCs w:val="22"/>
              </w:rPr>
            </w:pPr>
            <w:r>
              <w:rPr>
                <w:rFonts w:cs="Times"/>
                <w:szCs w:val="22"/>
              </w:rPr>
              <w:t>24.28</w:t>
            </w:r>
          </w:p>
        </w:tc>
        <w:tc>
          <w:tcPr>
            <w:tcW w:w="1554" w:type="dxa"/>
          </w:tcPr>
          <w:p w14:paraId="79C9EBBE" w14:textId="77777777" w:rsidR="00B32B3D" w:rsidRDefault="00B32B3D" w:rsidP="002C2856">
            <w:pPr>
              <w:jc w:val="center"/>
              <w:rPr>
                <w:rFonts w:cs="Times"/>
                <w:szCs w:val="22"/>
              </w:rPr>
            </w:pPr>
            <w:r>
              <w:rPr>
                <w:rFonts w:cs="Times" w:hint="eastAsia"/>
                <w:szCs w:val="22"/>
              </w:rPr>
              <w:t>24.28</w:t>
            </w:r>
          </w:p>
        </w:tc>
        <w:tc>
          <w:tcPr>
            <w:tcW w:w="1454" w:type="dxa"/>
          </w:tcPr>
          <w:p w14:paraId="5265DAB3" w14:textId="77777777" w:rsidR="00B32B3D" w:rsidRDefault="00B32B3D" w:rsidP="002C2856">
            <w:pPr>
              <w:jc w:val="center"/>
              <w:rPr>
                <w:rFonts w:cs="Times"/>
                <w:szCs w:val="22"/>
              </w:rPr>
            </w:pPr>
            <w:r>
              <w:rPr>
                <w:rFonts w:cs="Times"/>
                <w:szCs w:val="22"/>
              </w:rPr>
              <w:t>24.33</w:t>
            </w:r>
          </w:p>
        </w:tc>
        <w:tc>
          <w:tcPr>
            <w:tcW w:w="1556" w:type="dxa"/>
          </w:tcPr>
          <w:p w14:paraId="2883D67A" w14:textId="77777777" w:rsidR="00B32B3D" w:rsidRDefault="00B32B3D" w:rsidP="002C2856">
            <w:pPr>
              <w:jc w:val="center"/>
              <w:rPr>
                <w:rFonts w:cs="Times"/>
                <w:szCs w:val="22"/>
              </w:rPr>
            </w:pPr>
            <w:r>
              <w:rPr>
                <w:rFonts w:cs="Times" w:hint="eastAsia"/>
                <w:szCs w:val="22"/>
              </w:rPr>
              <w:t>24.29</w:t>
            </w:r>
          </w:p>
        </w:tc>
      </w:tr>
      <w:tr w:rsidR="00B32B3D" w14:paraId="3E1B8877" w14:textId="77777777" w:rsidTr="0049218E">
        <w:tblPrEx>
          <w:tblW w:w="87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38" w:author="yan hong" w:date="2022-08-30T20:53:00Z">
            <w:tblPrEx>
              <w:tblW w:w="87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286"/>
          <w:jc w:val="center"/>
          <w:trPrChange w:id="39" w:author="yan hong" w:date="2022-08-30T20:53:00Z">
            <w:trPr>
              <w:trHeight w:val="286"/>
              <w:jc w:val="center"/>
            </w:trPr>
          </w:trPrChange>
        </w:trPr>
        <w:tc>
          <w:tcPr>
            <w:tcW w:w="1174" w:type="dxa"/>
            <w:tcBorders>
              <w:bottom w:val="single" w:sz="4" w:space="0" w:color="auto"/>
            </w:tcBorders>
            <w:tcPrChange w:id="40" w:author="yan hong" w:date="2022-08-30T20:53:00Z">
              <w:tcPr>
                <w:tcW w:w="1174" w:type="dxa"/>
                <w:tcBorders>
                  <w:bottom w:val="nil"/>
                </w:tcBorders>
              </w:tcPr>
            </w:tcPrChange>
          </w:tcPr>
          <w:p w14:paraId="5FBC1B6C" w14:textId="77777777" w:rsidR="00B32B3D" w:rsidRDefault="00B32B3D" w:rsidP="002C2856">
            <w:pPr>
              <w:jc w:val="center"/>
              <w:rPr>
                <w:rFonts w:cs="Times"/>
                <w:szCs w:val="22"/>
              </w:rPr>
            </w:pPr>
            <w:r>
              <w:rPr>
                <w:rFonts w:cs="Times"/>
                <w:szCs w:val="22"/>
              </w:rPr>
              <w:t>BSD200</w:t>
            </w:r>
          </w:p>
        </w:tc>
        <w:tc>
          <w:tcPr>
            <w:tcW w:w="1545" w:type="dxa"/>
            <w:tcBorders>
              <w:bottom w:val="single" w:sz="4" w:space="0" w:color="auto"/>
            </w:tcBorders>
            <w:tcPrChange w:id="41" w:author="yan hong" w:date="2022-08-30T20:53:00Z">
              <w:tcPr>
                <w:tcW w:w="1545" w:type="dxa"/>
                <w:tcBorders>
                  <w:bottom w:val="nil"/>
                </w:tcBorders>
              </w:tcPr>
            </w:tcPrChange>
          </w:tcPr>
          <w:p w14:paraId="4E74EF3A" w14:textId="77777777" w:rsidR="00B32B3D" w:rsidRDefault="00B32B3D" w:rsidP="002C2856">
            <w:pPr>
              <w:jc w:val="center"/>
              <w:rPr>
                <w:rFonts w:cs="Times"/>
                <w:szCs w:val="22"/>
              </w:rPr>
            </w:pPr>
            <m:oMath>
              <m:r>
                <m:rPr>
                  <m:sty m:val="p"/>
                </m:rPr>
                <w:rPr>
                  <w:rFonts w:ascii="Cambria Math" w:hAnsi="Cambria Math" w:cs="Times"/>
                  <w:szCs w:val="22"/>
                </w:rPr>
                <m:t xml:space="preserve">× </m:t>
              </m:r>
            </m:oMath>
            <w:r>
              <w:rPr>
                <w:rFonts w:cs="Times"/>
                <w:szCs w:val="22"/>
              </w:rPr>
              <w:t>4</w:t>
            </w:r>
          </w:p>
        </w:tc>
        <w:tc>
          <w:tcPr>
            <w:tcW w:w="1453" w:type="dxa"/>
            <w:tcBorders>
              <w:bottom w:val="single" w:sz="4" w:space="0" w:color="auto"/>
            </w:tcBorders>
            <w:tcPrChange w:id="42" w:author="yan hong" w:date="2022-08-30T20:53:00Z">
              <w:tcPr>
                <w:tcW w:w="1453" w:type="dxa"/>
                <w:tcBorders>
                  <w:bottom w:val="nil"/>
                </w:tcBorders>
              </w:tcPr>
            </w:tcPrChange>
          </w:tcPr>
          <w:p w14:paraId="770A5A9C" w14:textId="77777777" w:rsidR="00B32B3D" w:rsidRDefault="00B32B3D" w:rsidP="002C2856">
            <w:pPr>
              <w:jc w:val="center"/>
              <w:rPr>
                <w:rFonts w:cs="Times"/>
                <w:szCs w:val="22"/>
              </w:rPr>
            </w:pPr>
            <w:r>
              <w:rPr>
                <w:rFonts w:cs="Times"/>
                <w:szCs w:val="22"/>
              </w:rPr>
              <w:t>23.38</w:t>
            </w:r>
          </w:p>
        </w:tc>
        <w:tc>
          <w:tcPr>
            <w:tcW w:w="1554" w:type="dxa"/>
            <w:tcBorders>
              <w:bottom w:val="single" w:sz="4" w:space="0" w:color="auto"/>
            </w:tcBorders>
            <w:tcPrChange w:id="43" w:author="yan hong" w:date="2022-08-30T20:53:00Z">
              <w:tcPr>
                <w:tcW w:w="1554" w:type="dxa"/>
                <w:tcBorders>
                  <w:bottom w:val="nil"/>
                </w:tcBorders>
              </w:tcPr>
            </w:tcPrChange>
          </w:tcPr>
          <w:p w14:paraId="63430B01" w14:textId="77777777" w:rsidR="00B32B3D" w:rsidRDefault="00B32B3D" w:rsidP="002C2856">
            <w:pPr>
              <w:jc w:val="center"/>
              <w:rPr>
                <w:rFonts w:cs="Times"/>
                <w:szCs w:val="22"/>
              </w:rPr>
            </w:pPr>
            <w:r>
              <w:rPr>
                <w:rFonts w:cs="Times" w:hint="eastAsia"/>
                <w:szCs w:val="22"/>
              </w:rPr>
              <w:t>23.07</w:t>
            </w:r>
          </w:p>
        </w:tc>
        <w:tc>
          <w:tcPr>
            <w:tcW w:w="1454" w:type="dxa"/>
            <w:tcBorders>
              <w:bottom w:val="single" w:sz="4" w:space="0" w:color="auto"/>
            </w:tcBorders>
            <w:tcPrChange w:id="44" w:author="yan hong" w:date="2022-08-30T20:53:00Z">
              <w:tcPr>
                <w:tcW w:w="1454" w:type="dxa"/>
                <w:tcBorders>
                  <w:bottom w:val="nil"/>
                </w:tcBorders>
              </w:tcPr>
            </w:tcPrChange>
          </w:tcPr>
          <w:p w14:paraId="1E0A1AC7" w14:textId="77777777" w:rsidR="00B32B3D" w:rsidRDefault="00B32B3D" w:rsidP="002C2856">
            <w:pPr>
              <w:jc w:val="center"/>
              <w:rPr>
                <w:rFonts w:cs="Times"/>
                <w:szCs w:val="22"/>
              </w:rPr>
            </w:pPr>
            <w:r>
              <w:rPr>
                <w:rFonts w:cs="Times"/>
                <w:szCs w:val="22"/>
              </w:rPr>
              <w:t>23.37</w:t>
            </w:r>
          </w:p>
        </w:tc>
        <w:tc>
          <w:tcPr>
            <w:tcW w:w="1556" w:type="dxa"/>
            <w:tcBorders>
              <w:bottom w:val="single" w:sz="4" w:space="0" w:color="auto"/>
            </w:tcBorders>
            <w:tcPrChange w:id="45" w:author="yan hong" w:date="2022-08-30T20:53:00Z">
              <w:tcPr>
                <w:tcW w:w="1556" w:type="dxa"/>
                <w:tcBorders>
                  <w:bottom w:val="nil"/>
                </w:tcBorders>
              </w:tcPr>
            </w:tcPrChange>
          </w:tcPr>
          <w:p w14:paraId="04B20FF9" w14:textId="77777777" w:rsidR="00B32B3D" w:rsidRDefault="00B32B3D" w:rsidP="002C2856">
            <w:pPr>
              <w:jc w:val="center"/>
              <w:rPr>
                <w:rFonts w:cs="Times"/>
                <w:szCs w:val="22"/>
              </w:rPr>
            </w:pPr>
            <w:r>
              <w:rPr>
                <w:rFonts w:cs="Times" w:hint="eastAsia"/>
                <w:szCs w:val="22"/>
              </w:rPr>
              <w:t>23.09</w:t>
            </w:r>
          </w:p>
        </w:tc>
      </w:tr>
    </w:tbl>
    <w:p w14:paraId="2AE0D9F6" w14:textId="77777777" w:rsidR="002B3475" w:rsidRDefault="002B3475" w:rsidP="002B3475">
      <w:pPr>
        <w:pStyle w:val="TableCaptionCentred"/>
        <w:ind w:left="28"/>
        <w:rPr>
          <w:rFonts w:ascii="Times New Roman" w:hAnsi="Times New Roman"/>
          <w:b/>
        </w:rPr>
      </w:pPr>
    </w:p>
    <w:p w14:paraId="308F247F" w14:textId="080100D5" w:rsidR="00394C49" w:rsidDel="0049218E" w:rsidRDefault="00394C49" w:rsidP="00695D4E">
      <w:pPr>
        <w:pStyle w:val="TableCaptionCentred"/>
        <w:ind w:left="28"/>
        <w:rPr>
          <w:del w:id="46" w:author="yan hong" w:date="2022-08-30T20:53:00Z"/>
          <w:rFonts w:ascii="Times New Roman" w:hAnsi="Times New Roman"/>
          <w:b/>
        </w:rPr>
      </w:pPr>
    </w:p>
    <w:p w14:paraId="58166CAB" w14:textId="29899305" w:rsidR="00394C49" w:rsidDel="0049218E" w:rsidRDefault="00394C49" w:rsidP="00695D4E">
      <w:pPr>
        <w:pStyle w:val="TableCaptionCentred"/>
        <w:ind w:left="28"/>
        <w:rPr>
          <w:del w:id="47" w:author="yan hong" w:date="2022-08-30T20:53:00Z"/>
          <w:rFonts w:ascii="Times New Roman" w:hAnsi="Times New Roman"/>
          <w:b/>
        </w:rPr>
      </w:pPr>
    </w:p>
    <w:p w14:paraId="7AAEE212" w14:textId="1DD9DDAB" w:rsidR="00394C49" w:rsidDel="0049218E" w:rsidRDefault="00394C49" w:rsidP="00695D4E">
      <w:pPr>
        <w:pStyle w:val="TableCaptionCentred"/>
        <w:ind w:left="28"/>
        <w:rPr>
          <w:del w:id="48" w:author="yan hong" w:date="2022-08-30T20:53:00Z"/>
          <w:rFonts w:ascii="Times New Roman" w:hAnsi="Times New Roman"/>
          <w:b/>
        </w:rPr>
      </w:pPr>
    </w:p>
    <w:p w14:paraId="4EF18F1F" w14:textId="4A199B19" w:rsidR="00394C49" w:rsidDel="0049218E" w:rsidRDefault="00394C49" w:rsidP="00695D4E">
      <w:pPr>
        <w:pStyle w:val="TableCaptionCentred"/>
        <w:ind w:left="28"/>
        <w:rPr>
          <w:del w:id="49" w:author="yan hong" w:date="2022-08-30T20:53:00Z"/>
          <w:rFonts w:ascii="Times New Roman" w:hAnsi="Times New Roman"/>
          <w:b/>
        </w:rPr>
      </w:pPr>
    </w:p>
    <w:p w14:paraId="0AB355F1" w14:textId="1CEF6B51" w:rsidR="00394C49" w:rsidDel="0049218E" w:rsidRDefault="00394C49" w:rsidP="00695D4E">
      <w:pPr>
        <w:pStyle w:val="TableCaptionCentred"/>
        <w:ind w:left="28"/>
        <w:rPr>
          <w:del w:id="50" w:author="yan hong" w:date="2022-08-30T20:53:00Z"/>
          <w:rFonts w:ascii="Times New Roman" w:hAnsi="Times New Roman"/>
          <w:b/>
        </w:rPr>
      </w:pPr>
    </w:p>
    <w:p w14:paraId="49C82F48" w14:textId="240C660A" w:rsidR="00695D4E" w:rsidRDefault="00695D4E" w:rsidP="00695D4E">
      <w:pPr>
        <w:pStyle w:val="TableCaptionCentred"/>
        <w:ind w:left="28"/>
        <w:rPr>
          <w:rFonts w:cs="Times"/>
        </w:rPr>
      </w:pPr>
      <w:r>
        <w:rPr>
          <w:rFonts w:ascii="Times New Roman" w:hAnsi="Times New Roman"/>
          <w:b/>
        </w:rPr>
        <w:t>Table 2.</w:t>
      </w:r>
      <w:r>
        <w:rPr>
          <w:rFonts w:ascii="Times New Roman" w:hAnsi="Times New Roman"/>
        </w:rPr>
        <w:t xml:space="preserve"> Comparison of FSRCNN and our best rebuild model.</w:t>
      </w:r>
    </w:p>
    <w:tbl>
      <w:tblPr>
        <w:tblStyle w:val="TableGrid"/>
        <w:tblW w:w="7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9"/>
        <w:gridCol w:w="1351"/>
        <w:gridCol w:w="1931"/>
        <w:gridCol w:w="1634"/>
        <w:tblGridChange w:id="51">
          <w:tblGrid>
            <w:gridCol w:w="2329"/>
            <w:gridCol w:w="1351"/>
            <w:gridCol w:w="1931"/>
            <w:gridCol w:w="1634"/>
          </w:tblGrid>
        </w:tblGridChange>
      </w:tblGrid>
      <w:tr w:rsidR="00695D4E" w14:paraId="2B9BE842" w14:textId="77777777" w:rsidTr="002C2856">
        <w:trPr>
          <w:trHeight w:val="20"/>
          <w:jc w:val="center"/>
        </w:trPr>
        <w:tc>
          <w:tcPr>
            <w:tcW w:w="2329" w:type="dxa"/>
            <w:vMerge w:val="restart"/>
            <w:tcBorders>
              <w:top w:val="single" w:sz="4" w:space="0" w:color="auto"/>
            </w:tcBorders>
            <w:vAlign w:val="center"/>
          </w:tcPr>
          <w:p w14:paraId="1FCAB4D3" w14:textId="77777777" w:rsidR="00695D4E" w:rsidRDefault="00695D4E" w:rsidP="002C2856">
            <w:pPr>
              <w:jc w:val="center"/>
              <w:rPr>
                <w:rFonts w:cs="Times"/>
                <w:szCs w:val="22"/>
              </w:rPr>
            </w:pPr>
            <w:r>
              <w:rPr>
                <w:rFonts w:cs="Times"/>
                <w:szCs w:val="22"/>
              </w:rPr>
              <w:t>Test Dataset</w:t>
            </w:r>
          </w:p>
        </w:tc>
        <w:tc>
          <w:tcPr>
            <w:tcW w:w="1351" w:type="dxa"/>
            <w:vMerge w:val="restart"/>
            <w:tcBorders>
              <w:top w:val="single" w:sz="4" w:space="0" w:color="auto"/>
            </w:tcBorders>
            <w:vAlign w:val="center"/>
          </w:tcPr>
          <w:p w14:paraId="3E87CA0F" w14:textId="77777777" w:rsidR="00695D4E" w:rsidRDefault="00695D4E" w:rsidP="002C2856">
            <w:pPr>
              <w:jc w:val="center"/>
              <w:rPr>
                <w:rFonts w:cs="Times"/>
                <w:szCs w:val="22"/>
              </w:rPr>
            </w:pPr>
            <w:r>
              <w:rPr>
                <w:rFonts w:cs="Times"/>
                <w:szCs w:val="22"/>
              </w:rPr>
              <w:t>Upscaling Factor</w:t>
            </w:r>
          </w:p>
        </w:tc>
        <w:tc>
          <w:tcPr>
            <w:tcW w:w="1931" w:type="dxa"/>
            <w:tcBorders>
              <w:top w:val="single" w:sz="4" w:space="0" w:color="auto"/>
              <w:bottom w:val="single" w:sz="4" w:space="0" w:color="auto"/>
            </w:tcBorders>
            <w:vAlign w:val="center"/>
          </w:tcPr>
          <w:p w14:paraId="7A5F7F42" w14:textId="77777777" w:rsidR="00695D4E" w:rsidRDefault="00695D4E" w:rsidP="002C2856">
            <w:pPr>
              <w:jc w:val="center"/>
              <w:rPr>
                <w:rFonts w:cs="Times"/>
                <w:szCs w:val="22"/>
              </w:rPr>
            </w:pPr>
            <w:r>
              <w:rPr>
                <w:rFonts w:cs="Times"/>
                <w:szCs w:val="22"/>
              </w:rPr>
              <w:t>FSRCNN</w:t>
            </w:r>
          </w:p>
        </w:tc>
        <w:tc>
          <w:tcPr>
            <w:tcW w:w="1634" w:type="dxa"/>
            <w:tcBorders>
              <w:top w:val="single" w:sz="4" w:space="0" w:color="auto"/>
              <w:bottom w:val="single" w:sz="4" w:space="0" w:color="auto"/>
            </w:tcBorders>
            <w:vAlign w:val="center"/>
          </w:tcPr>
          <w:p w14:paraId="3CA1F0B3" w14:textId="77777777" w:rsidR="00695D4E" w:rsidRDefault="00695D4E" w:rsidP="002C2856">
            <w:pPr>
              <w:jc w:val="center"/>
              <w:rPr>
                <w:rFonts w:cs="Times"/>
                <w:szCs w:val="22"/>
              </w:rPr>
            </w:pPr>
            <w:r>
              <w:rPr>
                <w:rFonts w:cs="Times"/>
                <w:szCs w:val="22"/>
              </w:rPr>
              <w:t>Ours</w:t>
            </w:r>
          </w:p>
        </w:tc>
      </w:tr>
      <w:tr w:rsidR="00695D4E" w14:paraId="2C76304F" w14:textId="77777777" w:rsidTr="002C2856">
        <w:trPr>
          <w:trHeight w:val="20"/>
          <w:jc w:val="center"/>
        </w:trPr>
        <w:tc>
          <w:tcPr>
            <w:tcW w:w="2329" w:type="dxa"/>
            <w:vMerge/>
            <w:tcBorders>
              <w:bottom w:val="single" w:sz="4" w:space="0" w:color="auto"/>
            </w:tcBorders>
            <w:vAlign w:val="center"/>
          </w:tcPr>
          <w:p w14:paraId="1729EEAA" w14:textId="77777777" w:rsidR="00695D4E" w:rsidRDefault="00695D4E" w:rsidP="002C2856">
            <w:pPr>
              <w:jc w:val="center"/>
              <w:rPr>
                <w:rFonts w:cs="Times"/>
                <w:szCs w:val="22"/>
              </w:rPr>
            </w:pPr>
          </w:p>
        </w:tc>
        <w:tc>
          <w:tcPr>
            <w:tcW w:w="1351" w:type="dxa"/>
            <w:vMerge/>
            <w:tcBorders>
              <w:bottom w:val="single" w:sz="4" w:space="0" w:color="auto"/>
            </w:tcBorders>
            <w:vAlign w:val="center"/>
          </w:tcPr>
          <w:p w14:paraId="3EB5BC8F" w14:textId="77777777" w:rsidR="00695D4E" w:rsidRDefault="00695D4E" w:rsidP="002C2856">
            <w:pPr>
              <w:jc w:val="center"/>
              <w:rPr>
                <w:rFonts w:cs="Times"/>
                <w:szCs w:val="22"/>
              </w:rPr>
            </w:pPr>
          </w:p>
        </w:tc>
        <w:tc>
          <w:tcPr>
            <w:tcW w:w="1931" w:type="dxa"/>
            <w:tcBorders>
              <w:top w:val="single" w:sz="4" w:space="0" w:color="auto"/>
              <w:bottom w:val="single" w:sz="4" w:space="0" w:color="auto"/>
            </w:tcBorders>
            <w:vAlign w:val="center"/>
          </w:tcPr>
          <w:p w14:paraId="5D0F9AC1" w14:textId="77777777" w:rsidR="00695D4E" w:rsidRDefault="00695D4E" w:rsidP="002C2856">
            <w:pPr>
              <w:jc w:val="center"/>
              <w:rPr>
                <w:rFonts w:cs="Times"/>
                <w:szCs w:val="22"/>
              </w:rPr>
            </w:pPr>
            <w:r>
              <w:rPr>
                <w:rFonts w:cs="Times"/>
                <w:szCs w:val="22"/>
              </w:rPr>
              <w:t>PSNR/SSIM</w:t>
            </w:r>
          </w:p>
        </w:tc>
        <w:tc>
          <w:tcPr>
            <w:tcW w:w="1634" w:type="dxa"/>
            <w:tcBorders>
              <w:top w:val="single" w:sz="4" w:space="0" w:color="auto"/>
              <w:bottom w:val="single" w:sz="4" w:space="0" w:color="auto"/>
            </w:tcBorders>
            <w:vAlign w:val="center"/>
          </w:tcPr>
          <w:p w14:paraId="3AB0D207" w14:textId="77777777" w:rsidR="00695D4E" w:rsidRDefault="00695D4E" w:rsidP="002C2856">
            <w:pPr>
              <w:jc w:val="center"/>
              <w:rPr>
                <w:rFonts w:cs="Times"/>
                <w:szCs w:val="22"/>
              </w:rPr>
            </w:pPr>
            <w:r>
              <w:rPr>
                <w:rFonts w:cs="Times"/>
                <w:szCs w:val="22"/>
              </w:rPr>
              <w:t>PSNR/SSIM</w:t>
            </w:r>
          </w:p>
        </w:tc>
      </w:tr>
      <w:tr w:rsidR="00695D4E" w14:paraId="4E8474F9" w14:textId="77777777" w:rsidTr="002C2856">
        <w:trPr>
          <w:trHeight w:val="20"/>
          <w:jc w:val="center"/>
        </w:trPr>
        <w:tc>
          <w:tcPr>
            <w:tcW w:w="2329" w:type="dxa"/>
            <w:tcBorders>
              <w:top w:val="single" w:sz="4" w:space="0" w:color="auto"/>
            </w:tcBorders>
            <w:vAlign w:val="center"/>
          </w:tcPr>
          <w:p w14:paraId="4D281167" w14:textId="77777777" w:rsidR="00695D4E" w:rsidRDefault="00695D4E" w:rsidP="002C2856">
            <w:pPr>
              <w:jc w:val="center"/>
              <w:rPr>
                <w:rFonts w:cs="Times"/>
                <w:szCs w:val="22"/>
              </w:rPr>
            </w:pPr>
            <w:r>
              <w:rPr>
                <w:rFonts w:cs="Times"/>
                <w:szCs w:val="22"/>
              </w:rPr>
              <w:t>Set5</w:t>
            </w:r>
          </w:p>
        </w:tc>
        <w:tc>
          <w:tcPr>
            <w:tcW w:w="1351" w:type="dxa"/>
            <w:tcBorders>
              <w:top w:val="single" w:sz="4" w:space="0" w:color="auto"/>
            </w:tcBorders>
            <w:vAlign w:val="center"/>
          </w:tcPr>
          <w:p w14:paraId="153079EE" w14:textId="77777777" w:rsidR="00695D4E" w:rsidRDefault="00695D4E" w:rsidP="002C2856">
            <w:pPr>
              <w:jc w:val="center"/>
              <w:rPr>
                <w:rFonts w:ascii="Cambria Math" w:hAnsi="Cambria Math" w:cs="Times"/>
                <w:szCs w:val="22"/>
                <w:oMath/>
              </w:rPr>
            </w:pPr>
            <m:oMathPara>
              <m:oMath>
                <m:r>
                  <m:rPr>
                    <m:sty m:val="p"/>
                  </m:rPr>
                  <w:rPr>
                    <w:rFonts w:ascii="Cambria Math" w:hAnsi="Cambria Math" w:cs="Times"/>
                    <w:szCs w:val="22"/>
                  </w:rPr>
                  <m:t>×2</m:t>
                </m:r>
              </m:oMath>
            </m:oMathPara>
          </w:p>
        </w:tc>
        <w:tc>
          <w:tcPr>
            <w:tcW w:w="1931" w:type="dxa"/>
            <w:tcBorders>
              <w:top w:val="single" w:sz="4" w:space="0" w:color="auto"/>
            </w:tcBorders>
            <w:vAlign w:val="center"/>
          </w:tcPr>
          <w:p w14:paraId="7FC26D4F" w14:textId="77777777" w:rsidR="00695D4E" w:rsidRDefault="00695D4E" w:rsidP="002C2856">
            <w:pPr>
              <w:jc w:val="center"/>
              <w:rPr>
                <w:rFonts w:cs="Times"/>
                <w:szCs w:val="22"/>
              </w:rPr>
            </w:pPr>
            <w:r>
              <w:rPr>
                <w:rFonts w:cs="Times"/>
                <w:szCs w:val="22"/>
              </w:rPr>
              <w:t>37.00/0.9558</w:t>
            </w:r>
          </w:p>
        </w:tc>
        <w:tc>
          <w:tcPr>
            <w:tcW w:w="1634" w:type="dxa"/>
            <w:tcBorders>
              <w:top w:val="single" w:sz="4" w:space="0" w:color="auto"/>
            </w:tcBorders>
            <w:vAlign w:val="center"/>
          </w:tcPr>
          <w:p w14:paraId="60E86556" w14:textId="77777777" w:rsidR="00695D4E" w:rsidRDefault="00695D4E" w:rsidP="002C2856">
            <w:pPr>
              <w:jc w:val="center"/>
              <w:rPr>
                <w:rFonts w:cs="Times"/>
                <w:szCs w:val="22"/>
              </w:rPr>
            </w:pPr>
            <w:r>
              <w:rPr>
                <w:rFonts w:cs="Times"/>
                <w:szCs w:val="22"/>
              </w:rPr>
              <w:t>37.97/0.9629</w:t>
            </w:r>
          </w:p>
        </w:tc>
      </w:tr>
      <w:tr w:rsidR="00695D4E" w14:paraId="7AD355D6" w14:textId="77777777" w:rsidTr="002C2856">
        <w:trPr>
          <w:trHeight w:val="20"/>
          <w:jc w:val="center"/>
        </w:trPr>
        <w:tc>
          <w:tcPr>
            <w:tcW w:w="2329" w:type="dxa"/>
            <w:vAlign w:val="center"/>
          </w:tcPr>
          <w:p w14:paraId="4A886167" w14:textId="77777777" w:rsidR="00695D4E" w:rsidRDefault="00695D4E" w:rsidP="002C2856">
            <w:pPr>
              <w:jc w:val="center"/>
              <w:rPr>
                <w:rFonts w:cs="Times"/>
                <w:szCs w:val="22"/>
              </w:rPr>
            </w:pPr>
            <w:r>
              <w:rPr>
                <w:rFonts w:cs="Times"/>
                <w:szCs w:val="22"/>
              </w:rPr>
              <w:t>Set14</w:t>
            </w:r>
          </w:p>
        </w:tc>
        <w:tc>
          <w:tcPr>
            <w:tcW w:w="1351" w:type="dxa"/>
            <w:vAlign w:val="center"/>
          </w:tcPr>
          <w:p w14:paraId="6D0D8A4D" w14:textId="77777777" w:rsidR="00695D4E" w:rsidRDefault="00695D4E" w:rsidP="002C2856">
            <w:pPr>
              <w:jc w:val="center"/>
              <w:rPr>
                <w:rFonts w:cs="Times"/>
                <w:szCs w:val="22"/>
              </w:rPr>
            </w:pPr>
            <m:oMathPara>
              <m:oMath>
                <m:r>
                  <m:rPr>
                    <m:sty m:val="p"/>
                  </m:rPr>
                  <w:rPr>
                    <w:rFonts w:ascii="Cambria Math" w:hAnsi="Cambria Math" w:cs="Times"/>
                    <w:szCs w:val="22"/>
                  </w:rPr>
                  <m:t>×2</m:t>
                </m:r>
              </m:oMath>
            </m:oMathPara>
          </w:p>
        </w:tc>
        <w:tc>
          <w:tcPr>
            <w:tcW w:w="1931" w:type="dxa"/>
            <w:vAlign w:val="center"/>
          </w:tcPr>
          <w:p w14:paraId="3B7F9CAA" w14:textId="77777777" w:rsidR="00695D4E" w:rsidRDefault="00695D4E" w:rsidP="002C2856">
            <w:pPr>
              <w:jc w:val="center"/>
              <w:rPr>
                <w:rFonts w:cs="Times"/>
                <w:szCs w:val="22"/>
              </w:rPr>
            </w:pPr>
            <w:r>
              <w:rPr>
                <w:rFonts w:cs="Times"/>
                <w:szCs w:val="22"/>
              </w:rPr>
              <w:t>32.63/0.9088</w:t>
            </w:r>
          </w:p>
        </w:tc>
        <w:tc>
          <w:tcPr>
            <w:tcW w:w="1634" w:type="dxa"/>
            <w:vAlign w:val="center"/>
          </w:tcPr>
          <w:p w14:paraId="29AA06CB" w14:textId="77777777" w:rsidR="00695D4E" w:rsidRDefault="00695D4E" w:rsidP="002C2856">
            <w:pPr>
              <w:jc w:val="center"/>
              <w:rPr>
                <w:rFonts w:cs="Times"/>
                <w:szCs w:val="22"/>
              </w:rPr>
            </w:pPr>
            <w:r>
              <w:rPr>
                <w:rFonts w:cs="Times"/>
                <w:szCs w:val="22"/>
              </w:rPr>
              <w:t>33.18/0.9426</w:t>
            </w:r>
          </w:p>
        </w:tc>
      </w:tr>
      <w:tr w:rsidR="00695D4E" w14:paraId="3EAAAD38" w14:textId="77777777" w:rsidTr="002C2856">
        <w:trPr>
          <w:trHeight w:val="20"/>
          <w:jc w:val="center"/>
        </w:trPr>
        <w:tc>
          <w:tcPr>
            <w:tcW w:w="2329" w:type="dxa"/>
            <w:tcBorders>
              <w:bottom w:val="single" w:sz="4" w:space="0" w:color="auto"/>
            </w:tcBorders>
            <w:vAlign w:val="center"/>
          </w:tcPr>
          <w:p w14:paraId="1890E682" w14:textId="77777777" w:rsidR="00695D4E" w:rsidRDefault="00695D4E" w:rsidP="002C2856">
            <w:pPr>
              <w:jc w:val="center"/>
              <w:rPr>
                <w:rFonts w:cs="Times"/>
                <w:szCs w:val="22"/>
              </w:rPr>
            </w:pPr>
            <w:r>
              <w:rPr>
                <w:rFonts w:cs="Times"/>
                <w:szCs w:val="22"/>
              </w:rPr>
              <w:t>BSD200</w:t>
            </w:r>
          </w:p>
        </w:tc>
        <w:tc>
          <w:tcPr>
            <w:tcW w:w="1351" w:type="dxa"/>
            <w:tcBorders>
              <w:bottom w:val="single" w:sz="4" w:space="0" w:color="auto"/>
            </w:tcBorders>
            <w:vAlign w:val="center"/>
          </w:tcPr>
          <w:p w14:paraId="09E7D522" w14:textId="77777777" w:rsidR="00695D4E" w:rsidRDefault="00695D4E" w:rsidP="002C2856">
            <w:pPr>
              <w:jc w:val="center"/>
              <w:rPr>
                <w:rFonts w:ascii="Cambria Math" w:hAnsi="Cambria Math" w:cs="Times"/>
                <w:szCs w:val="22"/>
                <w:oMath/>
              </w:rPr>
            </w:pPr>
            <m:oMathPara>
              <m:oMath>
                <m:r>
                  <m:rPr>
                    <m:sty m:val="p"/>
                  </m:rPr>
                  <w:rPr>
                    <w:rFonts w:ascii="Cambria Math" w:hAnsi="Cambria Math" w:cs="Times"/>
                    <w:szCs w:val="22"/>
                  </w:rPr>
                  <m:t>×2</m:t>
                </m:r>
              </m:oMath>
            </m:oMathPara>
          </w:p>
        </w:tc>
        <w:tc>
          <w:tcPr>
            <w:tcW w:w="1931" w:type="dxa"/>
            <w:tcBorders>
              <w:bottom w:val="single" w:sz="4" w:space="0" w:color="auto"/>
            </w:tcBorders>
            <w:vAlign w:val="center"/>
          </w:tcPr>
          <w:p w14:paraId="1DE82CE8" w14:textId="77777777" w:rsidR="00695D4E" w:rsidRDefault="00695D4E" w:rsidP="002C2856">
            <w:pPr>
              <w:jc w:val="center"/>
              <w:rPr>
                <w:rFonts w:cs="Times"/>
                <w:szCs w:val="22"/>
              </w:rPr>
            </w:pPr>
            <w:r>
              <w:rPr>
                <w:rFonts w:cs="Times"/>
                <w:szCs w:val="22"/>
              </w:rPr>
              <w:t>31.80/0.9074</w:t>
            </w:r>
          </w:p>
        </w:tc>
        <w:tc>
          <w:tcPr>
            <w:tcW w:w="1634" w:type="dxa"/>
            <w:tcBorders>
              <w:bottom w:val="single" w:sz="4" w:space="0" w:color="auto"/>
            </w:tcBorders>
            <w:vAlign w:val="center"/>
          </w:tcPr>
          <w:p w14:paraId="6F0F728E" w14:textId="77777777" w:rsidR="00695D4E" w:rsidRDefault="00695D4E" w:rsidP="002C2856">
            <w:pPr>
              <w:jc w:val="center"/>
              <w:rPr>
                <w:rFonts w:cs="Times"/>
                <w:szCs w:val="22"/>
              </w:rPr>
            </w:pPr>
            <w:r>
              <w:rPr>
                <w:rFonts w:cs="Times"/>
                <w:szCs w:val="22"/>
              </w:rPr>
              <w:t>32.21/0.9277</w:t>
            </w:r>
          </w:p>
        </w:tc>
      </w:tr>
      <w:tr w:rsidR="00695D4E" w14:paraId="2A22A276" w14:textId="77777777" w:rsidTr="002C2856">
        <w:trPr>
          <w:trHeight w:val="20"/>
          <w:jc w:val="center"/>
        </w:trPr>
        <w:tc>
          <w:tcPr>
            <w:tcW w:w="2329" w:type="dxa"/>
            <w:tcBorders>
              <w:top w:val="single" w:sz="4" w:space="0" w:color="auto"/>
            </w:tcBorders>
            <w:vAlign w:val="center"/>
          </w:tcPr>
          <w:p w14:paraId="34C40C18" w14:textId="77777777" w:rsidR="00695D4E" w:rsidRDefault="00695D4E" w:rsidP="002C2856">
            <w:pPr>
              <w:jc w:val="center"/>
              <w:rPr>
                <w:rFonts w:cs="Times"/>
                <w:szCs w:val="22"/>
              </w:rPr>
            </w:pPr>
            <w:r>
              <w:rPr>
                <w:rFonts w:cs="Times"/>
                <w:szCs w:val="22"/>
              </w:rPr>
              <w:t>Set5</w:t>
            </w:r>
          </w:p>
        </w:tc>
        <w:tc>
          <w:tcPr>
            <w:tcW w:w="1351" w:type="dxa"/>
            <w:tcBorders>
              <w:top w:val="single" w:sz="4" w:space="0" w:color="auto"/>
            </w:tcBorders>
            <w:vAlign w:val="center"/>
          </w:tcPr>
          <w:p w14:paraId="6010CAE2" w14:textId="77777777" w:rsidR="00695D4E" w:rsidRDefault="00695D4E" w:rsidP="002C2856">
            <w:pPr>
              <w:jc w:val="center"/>
              <w:rPr>
                <w:rFonts w:ascii="Cambria Math" w:hAnsi="Cambria Math" w:cs="Times"/>
                <w:szCs w:val="22"/>
                <w:oMath/>
              </w:rPr>
            </w:pPr>
            <m:oMath>
              <m:r>
                <m:rPr>
                  <m:sty m:val="p"/>
                </m:rPr>
                <w:rPr>
                  <w:rFonts w:ascii="Cambria Math" w:hAnsi="Cambria Math" w:cs="Times"/>
                  <w:szCs w:val="22"/>
                </w:rPr>
                <m:t xml:space="preserve">× </m:t>
              </m:r>
            </m:oMath>
            <w:r>
              <w:rPr>
                <w:rFonts w:cs="Times"/>
                <w:szCs w:val="22"/>
              </w:rPr>
              <w:t>3</w:t>
            </w:r>
          </w:p>
        </w:tc>
        <w:tc>
          <w:tcPr>
            <w:tcW w:w="1931" w:type="dxa"/>
            <w:tcBorders>
              <w:top w:val="single" w:sz="4" w:space="0" w:color="auto"/>
            </w:tcBorders>
            <w:vAlign w:val="center"/>
          </w:tcPr>
          <w:p w14:paraId="7F443BF4" w14:textId="77777777" w:rsidR="00695D4E" w:rsidRDefault="00695D4E" w:rsidP="002C2856">
            <w:pPr>
              <w:jc w:val="center"/>
              <w:rPr>
                <w:rFonts w:cs="Times"/>
                <w:szCs w:val="22"/>
              </w:rPr>
            </w:pPr>
            <w:r>
              <w:rPr>
                <w:rFonts w:cs="Times"/>
                <w:szCs w:val="22"/>
              </w:rPr>
              <w:t>33.16/0.9140</w:t>
            </w:r>
          </w:p>
        </w:tc>
        <w:tc>
          <w:tcPr>
            <w:tcW w:w="1634" w:type="dxa"/>
            <w:tcBorders>
              <w:top w:val="single" w:sz="4" w:space="0" w:color="auto"/>
            </w:tcBorders>
            <w:vAlign w:val="center"/>
          </w:tcPr>
          <w:p w14:paraId="77BD0981" w14:textId="77777777" w:rsidR="00695D4E" w:rsidRDefault="00695D4E" w:rsidP="002C2856">
            <w:pPr>
              <w:jc w:val="center"/>
              <w:rPr>
                <w:rFonts w:cs="Times"/>
                <w:szCs w:val="22"/>
              </w:rPr>
            </w:pPr>
            <w:r>
              <w:rPr>
                <w:rFonts w:cs="Times"/>
                <w:szCs w:val="22"/>
              </w:rPr>
              <w:t>34.29/0.9372</w:t>
            </w:r>
          </w:p>
        </w:tc>
      </w:tr>
      <w:tr w:rsidR="00695D4E" w14:paraId="04780F82" w14:textId="77777777" w:rsidTr="002C2856">
        <w:trPr>
          <w:trHeight w:val="20"/>
          <w:jc w:val="center"/>
        </w:trPr>
        <w:tc>
          <w:tcPr>
            <w:tcW w:w="2329" w:type="dxa"/>
            <w:vAlign w:val="center"/>
          </w:tcPr>
          <w:p w14:paraId="0DBF4171" w14:textId="77777777" w:rsidR="00695D4E" w:rsidRDefault="00695D4E" w:rsidP="002C2856">
            <w:pPr>
              <w:jc w:val="center"/>
              <w:rPr>
                <w:rFonts w:cs="Times"/>
                <w:szCs w:val="22"/>
              </w:rPr>
            </w:pPr>
            <w:r>
              <w:rPr>
                <w:rFonts w:cs="Times"/>
                <w:szCs w:val="22"/>
              </w:rPr>
              <w:t>Set14</w:t>
            </w:r>
          </w:p>
        </w:tc>
        <w:tc>
          <w:tcPr>
            <w:tcW w:w="1351" w:type="dxa"/>
            <w:vAlign w:val="center"/>
          </w:tcPr>
          <w:p w14:paraId="7D3E44D8" w14:textId="77777777" w:rsidR="00695D4E" w:rsidRDefault="00695D4E" w:rsidP="002C2856">
            <w:pPr>
              <w:jc w:val="center"/>
              <w:rPr>
                <w:rFonts w:cs="Times"/>
                <w:szCs w:val="22"/>
              </w:rPr>
            </w:pPr>
            <m:oMath>
              <m:r>
                <m:rPr>
                  <m:sty m:val="p"/>
                </m:rPr>
                <w:rPr>
                  <w:rFonts w:ascii="Cambria Math" w:hAnsi="Cambria Math" w:cs="Times"/>
                  <w:szCs w:val="22"/>
                </w:rPr>
                <m:t xml:space="preserve">× </m:t>
              </m:r>
            </m:oMath>
            <w:r>
              <w:rPr>
                <w:rFonts w:cs="Times"/>
                <w:szCs w:val="22"/>
              </w:rPr>
              <w:t>3</w:t>
            </w:r>
          </w:p>
        </w:tc>
        <w:tc>
          <w:tcPr>
            <w:tcW w:w="1931" w:type="dxa"/>
            <w:vAlign w:val="center"/>
          </w:tcPr>
          <w:p w14:paraId="58E40688" w14:textId="77777777" w:rsidR="00695D4E" w:rsidRDefault="00695D4E" w:rsidP="002C2856">
            <w:pPr>
              <w:jc w:val="center"/>
              <w:rPr>
                <w:rFonts w:cs="Times"/>
                <w:szCs w:val="22"/>
              </w:rPr>
            </w:pPr>
            <w:r>
              <w:rPr>
                <w:rFonts w:cs="Times"/>
                <w:szCs w:val="22"/>
              </w:rPr>
              <w:t>29.43/0.8242</w:t>
            </w:r>
          </w:p>
        </w:tc>
        <w:tc>
          <w:tcPr>
            <w:tcW w:w="1634" w:type="dxa"/>
            <w:vAlign w:val="center"/>
          </w:tcPr>
          <w:p w14:paraId="3EDB772F" w14:textId="77777777" w:rsidR="00695D4E" w:rsidRDefault="00695D4E" w:rsidP="002C2856">
            <w:pPr>
              <w:jc w:val="center"/>
              <w:rPr>
                <w:rFonts w:cs="Times"/>
                <w:szCs w:val="22"/>
              </w:rPr>
            </w:pPr>
            <w:r>
              <w:rPr>
                <w:rFonts w:cs="Times"/>
                <w:szCs w:val="22"/>
              </w:rPr>
              <w:t>31.05/0.8810</w:t>
            </w:r>
          </w:p>
        </w:tc>
      </w:tr>
      <w:tr w:rsidR="00695D4E" w14:paraId="63921C20" w14:textId="77777777" w:rsidTr="002C2856">
        <w:trPr>
          <w:trHeight w:val="20"/>
          <w:jc w:val="center"/>
        </w:trPr>
        <w:tc>
          <w:tcPr>
            <w:tcW w:w="2329" w:type="dxa"/>
            <w:tcBorders>
              <w:bottom w:val="single" w:sz="4" w:space="0" w:color="auto"/>
            </w:tcBorders>
            <w:vAlign w:val="center"/>
          </w:tcPr>
          <w:p w14:paraId="0CF7A201" w14:textId="77777777" w:rsidR="00695D4E" w:rsidRDefault="00695D4E" w:rsidP="002C2856">
            <w:pPr>
              <w:jc w:val="center"/>
              <w:rPr>
                <w:rFonts w:cs="Times"/>
                <w:szCs w:val="22"/>
              </w:rPr>
            </w:pPr>
            <w:r>
              <w:rPr>
                <w:rFonts w:cs="Times"/>
                <w:szCs w:val="22"/>
              </w:rPr>
              <w:t>BSD200</w:t>
            </w:r>
          </w:p>
        </w:tc>
        <w:tc>
          <w:tcPr>
            <w:tcW w:w="1351" w:type="dxa"/>
            <w:tcBorders>
              <w:bottom w:val="single" w:sz="4" w:space="0" w:color="auto"/>
            </w:tcBorders>
            <w:vAlign w:val="center"/>
          </w:tcPr>
          <w:p w14:paraId="130EC78C" w14:textId="77777777" w:rsidR="00695D4E" w:rsidRDefault="00695D4E" w:rsidP="002C2856">
            <w:pPr>
              <w:jc w:val="center"/>
              <w:rPr>
                <w:rFonts w:cs="Times"/>
                <w:szCs w:val="22"/>
              </w:rPr>
            </w:pPr>
            <m:oMath>
              <m:r>
                <m:rPr>
                  <m:sty m:val="p"/>
                </m:rPr>
                <w:rPr>
                  <w:rFonts w:ascii="Cambria Math" w:hAnsi="Cambria Math" w:cs="Times"/>
                  <w:szCs w:val="22"/>
                </w:rPr>
                <m:t xml:space="preserve">× </m:t>
              </m:r>
            </m:oMath>
            <w:r>
              <w:rPr>
                <w:rFonts w:cs="Times"/>
                <w:szCs w:val="22"/>
              </w:rPr>
              <w:t>3</w:t>
            </w:r>
          </w:p>
        </w:tc>
        <w:tc>
          <w:tcPr>
            <w:tcW w:w="1931" w:type="dxa"/>
            <w:tcBorders>
              <w:bottom w:val="single" w:sz="4" w:space="0" w:color="auto"/>
            </w:tcBorders>
            <w:vAlign w:val="center"/>
          </w:tcPr>
          <w:p w14:paraId="390A0EC4" w14:textId="77777777" w:rsidR="00695D4E" w:rsidRDefault="00695D4E" w:rsidP="002C2856">
            <w:pPr>
              <w:jc w:val="center"/>
              <w:rPr>
                <w:rFonts w:cs="Times"/>
                <w:szCs w:val="22"/>
              </w:rPr>
            </w:pPr>
            <w:r>
              <w:rPr>
                <w:rFonts w:cs="Times"/>
                <w:szCs w:val="22"/>
              </w:rPr>
              <w:t>28.60/0.8137</w:t>
            </w:r>
          </w:p>
        </w:tc>
        <w:tc>
          <w:tcPr>
            <w:tcW w:w="1634" w:type="dxa"/>
            <w:tcBorders>
              <w:bottom w:val="single" w:sz="4" w:space="0" w:color="auto"/>
            </w:tcBorders>
            <w:vAlign w:val="center"/>
          </w:tcPr>
          <w:p w14:paraId="51E544ED" w14:textId="77777777" w:rsidR="00695D4E" w:rsidRDefault="00695D4E" w:rsidP="002C2856">
            <w:pPr>
              <w:jc w:val="center"/>
              <w:rPr>
                <w:rFonts w:cs="Times"/>
                <w:szCs w:val="22"/>
              </w:rPr>
            </w:pPr>
            <w:r>
              <w:rPr>
                <w:rFonts w:cs="Times"/>
                <w:szCs w:val="22"/>
              </w:rPr>
              <w:t>31.68/0.9167</w:t>
            </w:r>
          </w:p>
        </w:tc>
      </w:tr>
      <w:tr w:rsidR="00695D4E" w14:paraId="567CDC5C" w14:textId="77777777" w:rsidTr="002C2856">
        <w:trPr>
          <w:trHeight w:val="20"/>
          <w:jc w:val="center"/>
        </w:trPr>
        <w:tc>
          <w:tcPr>
            <w:tcW w:w="2329" w:type="dxa"/>
            <w:tcBorders>
              <w:top w:val="single" w:sz="4" w:space="0" w:color="auto"/>
            </w:tcBorders>
            <w:vAlign w:val="center"/>
          </w:tcPr>
          <w:p w14:paraId="774DE445" w14:textId="77777777" w:rsidR="00695D4E" w:rsidRDefault="00695D4E" w:rsidP="002C2856">
            <w:pPr>
              <w:jc w:val="center"/>
              <w:rPr>
                <w:rFonts w:cs="Times"/>
                <w:szCs w:val="22"/>
              </w:rPr>
            </w:pPr>
            <w:r>
              <w:rPr>
                <w:rFonts w:cs="Times"/>
                <w:szCs w:val="22"/>
              </w:rPr>
              <w:t>Set5</w:t>
            </w:r>
          </w:p>
        </w:tc>
        <w:tc>
          <w:tcPr>
            <w:tcW w:w="1351" w:type="dxa"/>
            <w:tcBorders>
              <w:top w:val="single" w:sz="4" w:space="0" w:color="auto"/>
            </w:tcBorders>
            <w:vAlign w:val="center"/>
          </w:tcPr>
          <w:p w14:paraId="023B1372" w14:textId="77777777" w:rsidR="00695D4E" w:rsidRDefault="00695D4E" w:rsidP="002C2856">
            <w:pPr>
              <w:jc w:val="center"/>
              <w:rPr>
                <w:rFonts w:cs="Times"/>
                <w:szCs w:val="22"/>
              </w:rPr>
            </w:pPr>
            <m:oMath>
              <m:r>
                <m:rPr>
                  <m:sty m:val="p"/>
                </m:rPr>
                <w:rPr>
                  <w:rFonts w:ascii="Cambria Math" w:hAnsi="Cambria Math" w:cs="Times"/>
                  <w:szCs w:val="22"/>
                </w:rPr>
                <m:t xml:space="preserve">× </m:t>
              </m:r>
            </m:oMath>
            <w:r>
              <w:rPr>
                <w:rFonts w:cs="Times"/>
                <w:szCs w:val="22"/>
              </w:rPr>
              <w:t>4</w:t>
            </w:r>
          </w:p>
        </w:tc>
        <w:tc>
          <w:tcPr>
            <w:tcW w:w="1931" w:type="dxa"/>
            <w:tcBorders>
              <w:top w:val="single" w:sz="4" w:space="0" w:color="auto"/>
            </w:tcBorders>
            <w:vAlign w:val="center"/>
          </w:tcPr>
          <w:p w14:paraId="2F65B0F1" w14:textId="77777777" w:rsidR="00695D4E" w:rsidRDefault="00695D4E" w:rsidP="002C2856">
            <w:pPr>
              <w:jc w:val="center"/>
              <w:rPr>
                <w:rFonts w:cs="Times"/>
                <w:szCs w:val="22"/>
              </w:rPr>
            </w:pPr>
            <w:r>
              <w:rPr>
                <w:rFonts w:cs="Times"/>
                <w:szCs w:val="22"/>
              </w:rPr>
              <w:t>30.71/0.8657</w:t>
            </w:r>
          </w:p>
        </w:tc>
        <w:tc>
          <w:tcPr>
            <w:tcW w:w="1634" w:type="dxa"/>
            <w:tcBorders>
              <w:top w:val="single" w:sz="4" w:space="0" w:color="auto"/>
            </w:tcBorders>
            <w:vAlign w:val="center"/>
          </w:tcPr>
          <w:p w14:paraId="6B41CDB0" w14:textId="77777777" w:rsidR="00695D4E" w:rsidRDefault="00695D4E" w:rsidP="002C2856">
            <w:pPr>
              <w:jc w:val="center"/>
              <w:rPr>
                <w:rFonts w:cs="Times"/>
                <w:szCs w:val="22"/>
              </w:rPr>
            </w:pPr>
            <w:r>
              <w:rPr>
                <w:rFonts w:cs="Times"/>
                <w:szCs w:val="22"/>
              </w:rPr>
              <w:t>32.14/0.9071</w:t>
            </w:r>
          </w:p>
        </w:tc>
      </w:tr>
      <w:tr w:rsidR="00695D4E" w14:paraId="0F4E570D" w14:textId="77777777" w:rsidTr="002C2856">
        <w:trPr>
          <w:trHeight w:val="20"/>
          <w:jc w:val="center"/>
        </w:trPr>
        <w:tc>
          <w:tcPr>
            <w:tcW w:w="2329" w:type="dxa"/>
            <w:vAlign w:val="center"/>
          </w:tcPr>
          <w:p w14:paraId="0F1EA658" w14:textId="77777777" w:rsidR="00695D4E" w:rsidRDefault="00695D4E" w:rsidP="002C2856">
            <w:pPr>
              <w:jc w:val="center"/>
              <w:rPr>
                <w:rFonts w:cs="Times"/>
                <w:szCs w:val="22"/>
              </w:rPr>
            </w:pPr>
            <w:r>
              <w:rPr>
                <w:rFonts w:cs="Times"/>
                <w:szCs w:val="22"/>
              </w:rPr>
              <w:t>Set14</w:t>
            </w:r>
          </w:p>
        </w:tc>
        <w:tc>
          <w:tcPr>
            <w:tcW w:w="1351" w:type="dxa"/>
            <w:vAlign w:val="center"/>
          </w:tcPr>
          <w:p w14:paraId="25E0272E" w14:textId="77777777" w:rsidR="00695D4E" w:rsidRDefault="00695D4E" w:rsidP="002C2856">
            <w:pPr>
              <w:jc w:val="center"/>
              <w:rPr>
                <w:rFonts w:cs="Times"/>
                <w:szCs w:val="22"/>
              </w:rPr>
            </w:pPr>
            <m:oMath>
              <m:r>
                <m:rPr>
                  <m:sty m:val="p"/>
                </m:rPr>
                <w:rPr>
                  <w:rFonts w:ascii="Cambria Math" w:hAnsi="Cambria Math" w:cs="Times"/>
                  <w:szCs w:val="22"/>
                </w:rPr>
                <m:t xml:space="preserve">× </m:t>
              </m:r>
            </m:oMath>
            <w:r>
              <w:rPr>
                <w:rFonts w:cs="Times"/>
                <w:szCs w:val="22"/>
              </w:rPr>
              <w:t>4</w:t>
            </w:r>
          </w:p>
        </w:tc>
        <w:tc>
          <w:tcPr>
            <w:tcW w:w="1931" w:type="dxa"/>
            <w:vAlign w:val="center"/>
          </w:tcPr>
          <w:p w14:paraId="234BE5CE" w14:textId="77777777" w:rsidR="00695D4E" w:rsidRDefault="00695D4E" w:rsidP="002C2856">
            <w:pPr>
              <w:jc w:val="center"/>
              <w:rPr>
                <w:rFonts w:cs="Times"/>
                <w:szCs w:val="22"/>
              </w:rPr>
            </w:pPr>
            <w:r>
              <w:rPr>
                <w:rFonts w:cs="Times"/>
                <w:szCs w:val="22"/>
              </w:rPr>
              <w:t>27.59/0.7535</w:t>
            </w:r>
          </w:p>
        </w:tc>
        <w:tc>
          <w:tcPr>
            <w:tcW w:w="1634" w:type="dxa"/>
            <w:vAlign w:val="center"/>
          </w:tcPr>
          <w:p w14:paraId="31BBDE5D" w14:textId="77777777" w:rsidR="00695D4E" w:rsidRDefault="00695D4E" w:rsidP="002C2856">
            <w:pPr>
              <w:jc w:val="center"/>
              <w:rPr>
                <w:rFonts w:cs="Times"/>
                <w:szCs w:val="22"/>
              </w:rPr>
            </w:pPr>
            <w:r>
              <w:rPr>
                <w:rFonts w:cs="Times"/>
                <w:szCs w:val="22"/>
              </w:rPr>
              <w:t>29.44/0.8417</w:t>
            </w:r>
          </w:p>
        </w:tc>
      </w:tr>
      <w:tr w:rsidR="00695D4E" w14:paraId="5EAD12D1" w14:textId="77777777" w:rsidTr="0049218E">
        <w:tblPrEx>
          <w:tblW w:w="7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Change w:id="52" w:author="yan hong" w:date="2022-08-30T20:53:00Z">
            <w:tblPrEx>
              <w:tblW w:w="7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
          </w:tblPrExChange>
        </w:tblPrEx>
        <w:trPr>
          <w:trHeight w:val="20"/>
          <w:jc w:val="center"/>
          <w:trPrChange w:id="53" w:author="yan hong" w:date="2022-08-30T20:53:00Z">
            <w:trPr>
              <w:trHeight w:val="20"/>
              <w:jc w:val="center"/>
            </w:trPr>
          </w:trPrChange>
        </w:trPr>
        <w:tc>
          <w:tcPr>
            <w:tcW w:w="2329" w:type="dxa"/>
            <w:tcBorders>
              <w:bottom w:val="single" w:sz="4" w:space="0" w:color="auto"/>
            </w:tcBorders>
            <w:vAlign w:val="center"/>
            <w:tcPrChange w:id="54" w:author="yan hong" w:date="2022-08-30T20:53:00Z">
              <w:tcPr>
                <w:tcW w:w="2329" w:type="dxa"/>
                <w:tcBorders>
                  <w:bottom w:val="nil"/>
                </w:tcBorders>
                <w:vAlign w:val="center"/>
              </w:tcPr>
            </w:tcPrChange>
          </w:tcPr>
          <w:p w14:paraId="4B6E4937" w14:textId="77777777" w:rsidR="00695D4E" w:rsidRDefault="00695D4E" w:rsidP="002C2856">
            <w:pPr>
              <w:jc w:val="center"/>
              <w:rPr>
                <w:rFonts w:cs="Times"/>
                <w:szCs w:val="22"/>
              </w:rPr>
            </w:pPr>
            <w:r>
              <w:rPr>
                <w:rFonts w:cs="Times"/>
                <w:szCs w:val="22"/>
              </w:rPr>
              <w:t>BSD200</w:t>
            </w:r>
          </w:p>
        </w:tc>
        <w:tc>
          <w:tcPr>
            <w:tcW w:w="1351" w:type="dxa"/>
            <w:tcBorders>
              <w:bottom w:val="single" w:sz="4" w:space="0" w:color="auto"/>
            </w:tcBorders>
            <w:vAlign w:val="center"/>
            <w:tcPrChange w:id="55" w:author="yan hong" w:date="2022-08-30T20:53:00Z">
              <w:tcPr>
                <w:tcW w:w="1351" w:type="dxa"/>
                <w:tcBorders>
                  <w:bottom w:val="nil"/>
                </w:tcBorders>
                <w:vAlign w:val="center"/>
              </w:tcPr>
            </w:tcPrChange>
          </w:tcPr>
          <w:p w14:paraId="60FBA55C" w14:textId="77777777" w:rsidR="00695D4E" w:rsidRDefault="00695D4E" w:rsidP="002C2856">
            <w:pPr>
              <w:jc w:val="center"/>
              <w:rPr>
                <w:rFonts w:cs="Times"/>
                <w:szCs w:val="22"/>
              </w:rPr>
            </w:pPr>
            <m:oMath>
              <m:r>
                <m:rPr>
                  <m:sty m:val="p"/>
                </m:rPr>
                <w:rPr>
                  <w:rFonts w:ascii="Cambria Math" w:hAnsi="Cambria Math" w:cs="Times"/>
                  <w:szCs w:val="22"/>
                </w:rPr>
                <m:t xml:space="preserve">× </m:t>
              </m:r>
            </m:oMath>
            <w:r>
              <w:rPr>
                <w:rFonts w:cs="Times"/>
                <w:szCs w:val="22"/>
              </w:rPr>
              <w:t>4</w:t>
            </w:r>
          </w:p>
        </w:tc>
        <w:tc>
          <w:tcPr>
            <w:tcW w:w="1931" w:type="dxa"/>
            <w:tcBorders>
              <w:bottom w:val="single" w:sz="4" w:space="0" w:color="auto"/>
            </w:tcBorders>
            <w:vAlign w:val="center"/>
            <w:tcPrChange w:id="56" w:author="yan hong" w:date="2022-08-30T20:53:00Z">
              <w:tcPr>
                <w:tcW w:w="1931" w:type="dxa"/>
                <w:tcBorders>
                  <w:bottom w:val="nil"/>
                </w:tcBorders>
                <w:vAlign w:val="center"/>
              </w:tcPr>
            </w:tcPrChange>
          </w:tcPr>
          <w:p w14:paraId="3103A738" w14:textId="77777777" w:rsidR="00695D4E" w:rsidRDefault="00695D4E" w:rsidP="002C2856">
            <w:pPr>
              <w:jc w:val="center"/>
              <w:rPr>
                <w:rFonts w:cs="Times"/>
                <w:szCs w:val="22"/>
              </w:rPr>
            </w:pPr>
            <w:r>
              <w:rPr>
                <w:rFonts w:cs="Times"/>
                <w:szCs w:val="22"/>
              </w:rPr>
              <w:t>26.98/0.7398</w:t>
            </w:r>
          </w:p>
        </w:tc>
        <w:tc>
          <w:tcPr>
            <w:tcW w:w="1634" w:type="dxa"/>
            <w:tcBorders>
              <w:bottom w:val="single" w:sz="4" w:space="0" w:color="auto"/>
            </w:tcBorders>
            <w:vAlign w:val="center"/>
            <w:tcPrChange w:id="57" w:author="yan hong" w:date="2022-08-30T20:53:00Z">
              <w:tcPr>
                <w:tcW w:w="1634" w:type="dxa"/>
                <w:tcBorders>
                  <w:bottom w:val="nil"/>
                </w:tcBorders>
                <w:vAlign w:val="center"/>
              </w:tcPr>
            </w:tcPrChange>
          </w:tcPr>
          <w:p w14:paraId="7432DF4A" w14:textId="77777777" w:rsidR="00695D4E" w:rsidRDefault="00695D4E" w:rsidP="002C2856">
            <w:pPr>
              <w:jc w:val="center"/>
              <w:rPr>
                <w:rFonts w:cs="Times"/>
                <w:szCs w:val="22"/>
              </w:rPr>
            </w:pPr>
            <w:r>
              <w:rPr>
                <w:rFonts w:cs="Times"/>
                <w:szCs w:val="22"/>
              </w:rPr>
              <w:t>30.19/0.8832</w:t>
            </w:r>
          </w:p>
        </w:tc>
      </w:tr>
    </w:tbl>
    <w:p w14:paraId="2A779CD4" w14:textId="24BA094A" w:rsidR="00695D4E" w:rsidDel="0049218E" w:rsidRDefault="00695D4E" w:rsidP="002B3475">
      <w:pPr>
        <w:pStyle w:val="TableCaptionCentred"/>
        <w:ind w:left="28"/>
        <w:rPr>
          <w:del w:id="58" w:author="yan hong" w:date="2022-08-30T20:53:00Z"/>
          <w:rFonts w:ascii="Times New Roman" w:hAnsi="Times New Roman"/>
          <w:b/>
        </w:rPr>
      </w:pPr>
    </w:p>
    <w:p w14:paraId="2F87A3F0" w14:textId="1003240B" w:rsidR="00DB42F6" w:rsidDel="0049218E" w:rsidRDefault="00DB42F6" w:rsidP="002B3475">
      <w:pPr>
        <w:pStyle w:val="TableCaptionCentred"/>
        <w:ind w:left="28"/>
        <w:rPr>
          <w:del w:id="59" w:author="yan hong" w:date="2022-08-30T20:53:00Z"/>
          <w:rFonts w:ascii="Times New Roman" w:hAnsi="Times New Roman"/>
          <w:b/>
        </w:rPr>
      </w:pPr>
    </w:p>
    <w:p w14:paraId="4D693D6C" w14:textId="638A6A66" w:rsidR="00DB42F6" w:rsidDel="0049218E" w:rsidRDefault="00DB42F6" w:rsidP="002B3475">
      <w:pPr>
        <w:pStyle w:val="TableCaptionCentred"/>
        <w:ind w:left="28"/>
        <w:rPr>
          <w:del w:id="60" w:author="yan hong" w:date="2022-08-30T20:53:00Z"/>
          <w:rFonts w:ascii="Times New Roman" w:hAnsi="Times New Roman"/>
          <w:b/>
        </w:rPr>
      </w:pPr>
    </w:p>
    <w:p w14:paraId="67B2544B" w14:textId="3ECA34FD" w:rsidR="002B3475" w:rsidRDefault="00695D4E" w:rsidP="002B3475">
      <w:pPr>
        <w:pStyle w:val="TableCaptionCentred"/>
        <w:ind w:left="28"/>
        <w:rPr>
          <w:rFonts w:cs="Times"/>
        </w:rPr>
      </w:pPr>
      <w:r>
        <w:rPr>
          <w:rFonts w:ascii="Times New Roman" w:hAnsi="Times New Roman"/>
          <w:b/>
        </w:rPr>
        <w:t xml:space="preserve">Table </w:t>
      </w:r>
      <w:r w:rsidR="00DB42F6">
        <w:rPr>
          <w:rFonts w:ascii="Times New Roman" w:hAnsi="Times New Roman"/>
          <w:b/>
        </w:rPr>
        <w:t>3</w:t>
      </w:r>
      <w:r>
        <w:rPr>
          <w:rFonts w:ascii="Times New Roman" w:hAnsi="Times New Roman"/>
          <w:b/>
        </w:rPr>
        <w:t>.</w:t>
      </w:r>
      <w:r>
        <w:rPr>
          <w:rFonts w:ascii="Times New Roman" w:hAnsi="Times New Roman"/>
        </w:rPr>
        <w:t xml:space="preserve"> T</w:t>
      </w:r>
      <w:r>
        <w:rPr>
          <w:rFonts w:ascii="Times New Roman" w:hAnsi="Times New Roman" w:hint="eastAsia"/>
          <w:lang w:eastAsia="zh-CN"/>
        </w:rPr>
        <w:t>he</w:t>
      </w:r>
      <w:r>
        <w:rPr>
          <w:rFonts w:ascii="Times New Roman" w:hAnsi="Times New Roman"/>
          <w:lang w:eastAsia="zh-CN"/>
        </w:rPr>
        <w:t xml:space="preserve"> results of PSNR (dB) on three test datasets for baseline model without residual blocks and apply ELU as activation function, baseline model and apply ELU as activation function.</w:t>
      </w:r>
    </w:p>
    <w:tbl>
      <w:tblPr>
        <w:tblStyle w:val="TableGrid"/>
        <w:tblW w:w="87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4"/>
        <w:gridCol w:w="1562"/>
        <w:gridCol w:w="1488"/>
        <w:gridCol w:w="1547"/>
        <w:gridCol w:w="1488"/>
        <w:gridCol w:w="1477"/>
        <w:tblGridChange w:id="61">
          <w:tblGrid>
            <w:gridCol w:w="1174"/>
            <w:gridCol w:w="1562"/>
            <w:gridCol w:w="1488"/>
            <w:gridCol w:w="1547"/>
            <w:gridCol w:w="1488"/>
            <w:gridCol w:w="1477"/>
          </w:tblGrid>
        </w:tblGridChange>
      </w:tblGrid>
      <w:tr w:rsidR="002B3475" w14:paraId="223A184F" w14:textId="77777777" w:rsidTr="00695D4E">
        <w:trPr>
          <w:trHeight w:val="272"/>
          <w:jc w:val="center"/>
        </w:trPr>
        <w:tc>
          <w:tcPr>
            <w:tcW w:w="1174" w:type="dxa"/>
            <w:vMerge w:val="restart"/>
            <w:tcBorders>
              <w:top w:val="single" w:sz="4" w:space="0" w:color="auto"/>
            </w:tcBorders>
            <w:vAlign w:val="center"/>
          </w:tcPr>
          <w:p w14:paraId="3F58BF6D" w14:textId="77777777" w:rsidR="002B3475" w:rsidRDefault="002B3475" w:rsidP="002C2856">
            <w:pPr>
              <w:jc w:val="center"/>
              <w:rPr>
                <w:rFonts w:cs="Times"/>
                <w:szCs w:val="22"/>
              </w:rPr>
            </w:pPr>
            <w:r>
              <w:rPr>
                <w:rFonts w:cs="Times"/>
                <w:szCs w:val="22"/>
              </w:rPr>
              <w:t>Test Dataset</w:t>
            </w:r>
          </w:p>
        </w:tc>
        <w:tc>
          <w:tcPr>
            <w:tcW w:w="1562" w:type="dxa"/>
            <w:vMerge w:val="restart"/>
            <w:tcBorders>
              <w:top w:val="single" w:sz="4" w:space="0" w:color="auto"/>
            </w:tcBorders>
            <w:vAlign w:val="center"/>
          </w:tcPr>
          <w:p w14:paraId="4AB48DF1" w14:textId="77777777" w:rsidR="002B3475" w:rsidRDefault="002B3475" w:rsidP="002C2856">
            <w:pPr>
              <w:jc w:val="center"/>
              <w:rPr>
                <w:rFonts w:cs="Times"/>
                <w:szCs w:val="22"/>
              </w:rPr>
            </w:pPr>
            <w:r>
              <w:rPr>
                <w:rFonts w:cs="Times"/>
                <w:szCs w:val="22"/>
              </w:rPr>
              <w:t>Upscaling Factor</w:t>
            </w:r>
          </w:p>
        </w:tc>
        <w:tc>
          <w:tcPr>
            <w:tcW w:w="1488" w:type="dxa"/>
            <w:tcBorders>
              <w:top w:val="single" w:sz="4" w:space="0" w:color="auto"/>
              <w:bottom w:val="single" w:sz="4" w:space="0" w:color="auto"/>
            </w:tcBorders>
          </w:tcPr>
          <w:p w14:paraId="0BB62C1F" w14:textId="100C1F8E" w:rsidR="002B3475" w:rsidRDefault="00695D4E" w:rsidP="002C2856">
            <w:pPr>
              <w:jc w:val="center"/>
              <w:rPr>
                <w:rFonts w:cs="Times"/>
                <w:szCs w:val="22"/>
              </w:rPr>
            </w:pPr>
            <w:r>
              <w:rPr>
                <w:rFonts w:cs="Times"/>
                <w:szCs w:val="22"/>
              </w:rPr>
              <w:t>w/o</w:t>
            </w:r>
            <w:r w:rsidR="002B3475">
              <w:rPr>
                <w:rFonts w:cs="Times"/>
                <w:szCs w:val="22"/>
              </w:rPr>
              <w:t xml:space="preserve"> </w:t>
            </w:r>
            <w:r>
              <w:rPr>
                <w:rFonts w:cs="Times"/>
                <w:szCs w:val="22"/>
              </w:rPr>
              <w:t>r</w:t>
            </w:r>
            <w:r w:rsidR="002B3475">
              <w:rPr>
                <w:rFonts w:cs="Times"/>
                <w:szCs w:val="22"/>
              </w:rPr>
              <w:t>es</w:t>
            </w:r>
          </w:p>
        </w:tc>
        <w:tc>
          <w:tcPr>
            <w:tcW w:w="1547" w:type="dxa"/>
            <w:tcBorders>
              <w:top w:val="single" w:sz="4" w:space="0" w:color="auto"/>
              <w:bottom w:val="single" w:sz="4" w:space="0" w:color="auto"/>
            </w:tcBorders>
          </w:tcPr>
          <w:p w14:paraId="66C7655F" w14:textId="60D7FFF2" w:rsidR="002B3475" w:rsidRDefault="00695D4E" w:rsidP="002C2856">
            <w:pPr>
              <w:jc w:val="center"/>
              <w:rPr>
                <w:rFonts w:cs="Times"/>
                <w:szCs w:val="22"/>
              </w:rPr>
            </w:pPr>
            <w:r>
              <w:rPr>
                <w:rFonts w:cs="Times"/>
                <w:szCs w:val="22"/>
              </w:rPr>
              <w:t>w/o</w:t>
            </w:r>
            <w:r w:rsidR="002B3475">
              <w:rPr>
                <w:rFonts w:cs="Times"/>
                <w:szCs w:val="22"/>
              </w:rPr>
              <w:t xml:space="preserve"> </w:t>
            </w:r>
            <w:proofErr w:type="spellStart"/>
            <w:r>
              <w:rPr>
                <w:rFonts w:cs="Times"/>
                <w:szCs w:val="22"/>
              </w:rPr>
              <w:t>r</w:t>
            </w:r>
            <w:r w:rsidR="002B3475">
              <w:rPr>
                <w:rFonts w:cs="Times"/>
                <w:szCs w:val="22"/>
              </w:rPr>
              <w:t>es</w:t>
            </w:r>
            <w:r>
              <w:rPr>
                <w:rFonts w:cs="Times"/>
                <w:szCs w:val="22"/>
              </w:rPr>
              <w:t>+ELU</w:t>
            </w:r>
            <w:proofErr w:type="spellEnd"/>
          </w:p>
        </w:tc>
        <w:tc>
          <w:tcPr>
            <w:tcW w:w="1488" w:type="dxa"/>
            <w:tcBorders>
              <w:top w:val="single" w:sz="4" w:space="0" w:color="auto"/>
              <w:bottom w:val="single" w:sz="4" w:space="0" w:color="auto"/>
            </w:tcBorders>
          </w:tcPr>
          <w:p w14:paraId="0A88CBA0" w14:textId="5023CD94" w:rsidR="002B3475" w:rsidRDefault="00695D4E" w:rsidP="002C2856">
            <w:pPr>
              <w:jc w:val="center"/>
              <w:rPr>
                <w:rFonts w:cs="Times"/>
                <w:szCs w:val="22"/>
              </w:rPr>
            </w:pPr>
            <w:r>
              <w:rPr>
                <w:rFonts w:cs="Times"/>
                <w:szCs w:val="22"/>
              </w:rPr>
              <w:t>base</w:t>
            </w:r>
          </w:p>
        </w:tc>
        <w:tc>
          <w:tcPr>
            <w:tcW w:w="1477" w:type="dxa"/>
            <w:tcBorders>
              <w:top w:val="single" w:sz="4" w:space="0" w:color="auto"/>
              <w:bottom w:val="single" w:sz="4" w:space="0" w:color="auto"/>
            </w:tcBorders>
          </w:tcPr>
          <w:p w14:paraId="3CF871FF" w14:textId="4EE5530A" w:rsidR="002B3475" w:rsidRDefault="00861798" w:rsidP="002C2856">
            <w:pPr>
              <w:jc w:val="center"/>
              <w:rPr>
                <w:rFonts w:cs="Times"/>
                <w:szCs w:val="22"/>
              </w:rPr>
            </w:pPr>
            <w:proofErr w:type="spellStart"/>
            <w:r>
              <w:rPr>
                <w:rFonts w:cs="Times"/>
                <w:szCs w:val="22"/>
              </w:rPr>
              <w:t>base+ELU</w:t>
            </w:r>
            <w:proofErr w:type="spellEnd"/>
          </w:p>
        </w:tc>
      </w:tr>
      <w:tr w:rsidR="002B3475" w14:paraId="2393A2B9" w14:textId="77777777" w:rsidTr="00695D4E">
        <w:trPr>
          <w:trHeight w:val="302"/>
          <w:jc w:val="center"/>
        </w:trPr>
        <w:tc>
          <w:tcPr>
            <w:tcW w:w="1174" w:type="dxa"/>
            <w:vMerge/>
            <w:tcBorders>
              <w:bottom w:val="single" w:sz="4" w:space="0" w:color="auto"/>
            </w:tcBorders>
          </w:tcPr>
          <w:p w14:paraId="29C34BEB" w14:textId="77777777" w:rsidR="002B3475" w:rsidRDefault="002B3475" w:rsidP="002C2856">
            <w:pPr>
              <w:jc w:val="center"/>
              <w:rPr>
                <w:rFonts w:cs="Times"/>
                <w:szCs w:val="22"/>
              </w:rPr>
            </w:pPr>
          </w:p>
        </w:tc>
        <w:tc>
          <w:tcPr>
            <w:tcW w:w="1562" w:type="dxa"/>
            <w:vMerge/>
            <w:tcBorders>
              <w:bottom w:val="single" w:sz="4" w:space="0" w:color="auto"/>
            </w:tcBorders>
          </w:tcPr>
          <w:p w14:paraId="44443935" w14:textId="77777777" w:rsidR="002B3475" w:rsidRDefault="002B3475" w:rsidP="002C2856">
            <w:pPr>
              <w:jc w:val="center"/>
              <w:rPr>
                <w:rFonts w:cs="Times"/>
                <w:szCs w:val="22"/>
              </w:rPr>
            </w:pPr>
          </w:p>
        </w:tc>
        <w:tc>
          <w:tcPr>
            <w:tcW w:w="1488" w:type="dxa"/>
            <w:tcBorders>
              <w:top w:val="single" w:sz="4" w:space="0" w:color="auto"/>
              <w:bottom w:val="single" w:sz="4" w:space="0" w:color="auto"/>
            </w:tcBorders>
          </w:tcPr>
          <w:p w14:paraId="085380FF" w14:textId="77777777" w:rsidR="002B3475" w:rsidRDefault="002B3475" w:rsidP="002C2856">
            <w:pPr>
              <w:jc w:val="center"/>
              <w:rPr>
                <w:rFonts w:cs="Times"/>
                <w:szCs w:val="22"/>
              </w:rPr>
            </w:pPr>
            <w:r>
              <w:rPr>
                <w:rFonts w:cs="Times"/>
                <w:szCs w:val="22"/>
              </w:rPr>
              <w:t>PSNR</w:t>
            </w:r>
          </w:p>
        </w:tc>
        <w:tc>
          <w:tcPr>
            <w:tcW w:w="1547" w:type="dxa"/>
            <w:tcBorders>
              <w:top w:val="single" w:sz="4" w:space="0" w:color="auto"/>
              <w:bottom w:val="single" w:sz="4" w:space="0" w:color="auto"/>
            </w:tcBorders>
          </w:tcPr>
          <w:p w14:paraId="068868D8" w14:textId="77777777" w:rsidR="002B3475" w:rsidRDefault="002B3475" w:rsidP="002C2856">
            <w:pPr>
              <w:jc w:val="center"/>
              <w:rPr>
                <w:rFonts w:cs="Times"/>
                <w:szCs w:val="22"/>
              </w:rPr>
            </w:pPr>
            <w:r>
              <w:rPr>
                <w:rFonts w:cs="Times"/>
                <w:szCs w:val="22"/>
              </w:rPr>
              <w:t>PSNR</w:t>
            </w:r>
          </w:p>
        </w:tc>
        <w:tc>
          <w:tcPr>
            <w:tcW w:w="1488" w:type="dxa"/>
            <w:tcBorders>
              <w:top w:val="single" w:sz="4" w:space="0" w:color="auto"/>
              <w:bottom w:val="single" w:sz="4" w:space="0" w:color="auto"/>
            </w:tcBorders>
          </w:tcPr>
          <w:p w14:paraId="3A2ACE68" w14:textId="77777777" w:rsidR="002B3475" w:rsidRDefault="002B3475" w:rsidP="002C2856">
            <w:pPr>
              <w:jc w:val="center"/>
              <w:rPr>
                <w:rFonts w:cs="Times"/>
                <w:szCs w:val="22"/>
              </w:rPr>
            </w:pPr>
            <w:r>
              <w:rPr>
                <w:rFonts w:cs="Times"/>
                <w:szCs w:val="22"/>
              </w:rPr>
              <w:t>PSNR</w:t>
            </w:r>
          </w:p>
        </w:tc>
        <w:tc>
          <w:tcPr>
            <w:tcW w:w="1477" w:type="dxa"/>
            <w:tcBorders>
              <w:top w:val="single" w:sz="4" w:space="0" w:color="auto"/>
              <w:bottom w:val="single" w:sz="4" w:space="0" w:color="auto"/>
            </w:tcBorders>
          </w:tcPr>
          <w:p w14:paraId="173D3E81" w14:textId="77777777" w:rsidR="002B3475" w:rsidRDefault="002B3475" w:rsidP="002C2856">
            <w:pPr>
              <w:jc w:val="center"/>
              <w:rPr>
                <w:rFonts w:cs="Times"/>
                <w:szCs w:val="22"/>
              </w:rPr>
            </w:pPr>
            <w:r>
              <w:rPr>
                <w:rFonts w:cs="Times"/>
                <w:szCs w:val="22"/>
              </w:rPr>
              <w:t>PSNR</w:t>
            </w:r>
          </w:p>
        </w:tc>
      </w:tr>
      <w:tr w:rsidR="002B3475" w14:paraId="2FC045FF" w14:textId="77777777" w:rsidTr="00695D4E">
        <w:trPr>
          <w:trHeight w:val="286"/>
          <w:jc w:val="center"/>
        </w:trPr>
        <w:tc>
          <w:tcPr>
            <w:tcW w:w="1174" w:type="dxa"/>
            <w:tcBorders>
              <w:top w:val="single" w:sz="4" w:space="0" w:color="auto"/>
            </w:tcBorders>
          </w:tcPr>
          <w:p w14:paraId="71D64E19" w14:textId="77777777" w:rsidR="002B3475" w:rsidRDefault="002B3475" w:rsidP="002C2856">
            <w:pPr>
              <w:jc w:val="center"/>
              <w:rPr>
                <w:rFonts w:cs="Times"/>
                <w:szCs w:val="22"/>
              </w:rPr>
            </w:pPr>
            <w:r>
              <w:rPr>
                <w:rFonts w:cs="Times"/>
                <w:szCs w:val="22"/>
              </w:rPr>
              <w:t>Set5</w:t>
            </w:r>
          </w:p>
        </w:tc>
        <w:tc>
          <w:tcPr>
            <w:tcW w:w="1562" w:type="dxa"/>
            <w:tcBorders>
              <w:top w:val="single" w:sz="4" w:space="0" w:color="auto"/>
            </w:tcBorders>
          </w:tcPr>
          <w:p w14:paraId="457F0C71" w14:textId="77777777" w:rsidR="002B3475" w:rsidRDefault="002B3475" w:rsidP="002C2856">
            <w:pPr>
              <w:jc w:val="center"/>
              <w:rPr>
                <w:rFonts w:cs="Times"/>
                <w:szCs w:val="22"/>
              </w:rPr>
            </w:pPr>
            <m:oMathPara>
              <m:oMath>
                <m:r>
                  <m:rPr>
                    <m:sty m:val="p"/>
                  </m:rPr>
                  <w:rPr>
                    <w:rFonts w:ascii="Cambria Math" w:hAnsi="Cambria Math" w:cs="Times"/>
                    <w:szCs w:val="22"/>
                  </w:rPr>
                  <m:t>×2</m:t>
                </m:r>
              </m:oMath>
            </m:oMathPara>
          </w:p>
        </w:tc>
        <w:tc>
          <w:tcPr>
            <w:tcW w:w="1488" w:type="dxa"/>
            <w:tcBorders>
              <w:top w:val="single" w:sz="4" w:space="0" w:color="auto"/>
            </w:tcBorders>
          </w:tcPr>
          <w:p w14:paraId="360D3287" w14:textId="77777777" w:rsidR="002B3475" w:rsidRDefault="002B3475" w:rsidP="002C2856">
            <w:pPr>
              <w:jc w:val="center"/>
              <w:rPr>
                <w:rFonts w:cs="Times"/>
                <w:szCs w:val="22"/>
              </w:rPr>
            </w:pPr>
            <w:r>
              <w:rPr>
                <w:rFonts w:cs="Times"/>
                <w:szCs w:val="22"/>
              </w:rPr>
              <w:t>31.51</w:t>
            </w:r>
          </w:p>
        </w:tc>
        <w:tc>
          <w:tcPr>
            <w:tcW w:w="1547" w:type="dxa"/>
            <w:tcBorders>
              <w:top w:val="single" w:sz="4" w:space="0" w:color="auto"/>
            </w:tcBorders>
          </w:tcPr>
          <w:p w14:paraId="335838F7" w14:textId="77777777" w:rsidR="002B3475" w:rsidRDefault="002B3475" w:rsidP="002C2856">
            <w:pPr>
              <w:jc w:val="center"/>
              <w:rPr>
                <w:rFonts w:cs="Times"/>
                <w:szCs w:val="22"/>
              </w:rPr>
            </w:pPr>
            <w:r>
              <w:rPr>
                <w:rFonts w:cs="Times" w:hint="eastAsia"/>
                <w:szCs w:val="22"/>
              </w:rPr>
              <w:t>31.50</w:t>
            </w:r>
          </w:p>
        </w:tc>
        <w:tc>
          <w:tcPr>
            <w:tcW w:w="1488" w:type="dxa"/>
            <w:tcBorders>
              <w:top w:val="single" w:sz="4" w:space="0" w:color="auto"/>
            </w:tcBorders>
          </w:tcPr>
          <w:p w14:paraId="5A8E1FFD" w14:textId="77777777" w:rsidR="002B3475" w:rsidRDefault="002B3475" w:rsidP="002C2856">
            <w:pPr>
              <w:jc w:val="center"/>
              <w:rPr>
                <w:rFonts w:cs="Times"/>
                <w:szCs w:val="22"/>
              </w:rPr>
            </w:pPr>
            <w:r>
              <w:rPr>
                <w:rFonts w:cs="Times"/>
                <w:szCs w:val="22"/>
              </w:rPr>
              <w:t>31.68</w:t>
            </w:r>
          </w:p>
        </w:tc>
        <w:tc>
          <w:tcPr>
            <w:tcW w:w="1477" w:type="dxa"/>
            <w:tcBorders>
              <w:top w:val="single" w:sz="4" w:space="0" w:color="auto"/>
            </w:tcBorders>
          </w:tcPr>
          <w:p w14:paraId="196E18F6" w14:textId="77777777" w:rsidR="002B3475" w:rsidRDefault="002B3475" w:rsidP="002C2856">
            <w:pPr>
              <w:jc w:val="center"/>
              <w:rPr>
                <w:rFonts w:cs="Times"/>
                <w:szCs w:val="22"/>
              </w:rPr>
            </w:pPr>
            <w:r>
              <w:rPr>
                <w:rFonts w:cs="Times" w:hint="eastAsia"/>
                <w:szCs w:val="22"/>
              </w:rPr>
              <w:t>31.51</w:t>
            </w:r>
          </w:p>
        </w:tc>
      </w:tr>
      <w:tr w:rsidR="002B3475" w14:paraId="04CA4B9F" w14:textId="77777777" w:rsidTr="00695D4E">
        <w:trPr>
          <w:trHeight w:val="286"/>
          <w:jc w:val="center"/>
        </w:trPr>
        <w:tc>
          <w:tcPr>
            <w:tcW w:w="1174" w:type="dxa"/>
          </w:tcPr>
          <w:p w14:paraId="7E4A1D0D" w14:textId="77777777" w:rsidR="002B3475" w:rsidRDefault="002B3475" w:rsidP="002C2856">
            <w:pPr>
              <w:jc w:val="center"/>
              <w:rPr>
                <w:rFonts w:cs="Times"/>
                <w:szCs w:val="22"/>
              </w:rPr>
            </w:pPr>
            <w:r>
              <w:rPr>
                <w:rFonts w:cs="Times"/>
                <w:szCs w:val="22"/>
              </w:rPr>
              <w:t>Set14</w:t>
            </w:r>
          </w:p>
        </w:tc>
        <w:tc>
          <w:tcPr>
            <w:tcW w:w="1562" w:type="dxa"/>
          </w:tcPr>
          <w:p w14:paraId="7C497E9E" w14:textId="77777777" w:rsidR="002B3475" w:rsidRDefault="002B3475" w:rsidP="002C2856">
            <w:pPr>
              <w:jc w:val="center"/>
              <w:rPr>
                <w:rFonts w:cs="Times"/>
                <w:szCs w:val="22"/>
              </w:rPr>
            </w:pPr>
            <m:oMathPara>
              <m:oMath>
                <m:r>
                  <m:rPr>
                    <m:sty m:val="p"/>
                  </m:rPr>
                  <w:rPr>
                    <w:rFonts w:ascii="Cambria Math" w:hAnsi="Cambria Math" w:cs="Times"/>
                    <w:szCs w:val="22"/>
                  </w:rPr>
                  <m:t>×2</m:t>
                </m:r>
              </m:oMath>
            </m:oMathPara>
          </w:p>
        </w:tc>
        <w:tc>
          <w:tcPr>
            <w:tcW w:w="1488" w:type="dxa"/>
          </w:tcPr>
          <w:p w14:paraId="2A8B8031" w14:textId="77777777" w:rsidR="002B3475" w:rsidRDefault="002B3475" w:rsidP="002C2856">
            <w:pPr>
              <w:jc w:val="center"/>
              <w:rPr>
                <w:rFonts w:cs="Times"/>
                <w:szCs w:val="22"/>
              </w:rPr>
            </w:pPr>
            <w:r>
              <w:rPr>
                <w:rFonts w:cs="Times"/>
                <w:szCs w:val="22"/>
              </w:rPr>
              <w:t>27.99</w:t>
            </w:r>
          </w:p>
        </w:tc>
        <w:tc>
          <w:tcPr>
            <w:tcW w:w="1547" w:type="dxa"/>
          </w:tcPr>
          <w:p w14:paraId="44C196F7" w14:textId="77777777" w:rsidR="002B3475" w:rsidRDefault="002B3475" w:rsidP="002C2856">
            <w:pPr>
              <w:jc w:val="center"/>
              <w:rPr>
                <w:rFonts w:cs="Times"/>
                <w:szCs w:val="22"/>
              </w:rPr>
            </w:pPr>
            <w:r>
              <w:rPr>
                <w:rFonts w:cs="Times" w:hint="eastAsia"/>
                <w:szCs w:val="22"/>
              </w:rPr>
              <w:t>27.97</w:t>
            </w:r>
          </w:p>
        </w:tc>
        <w:tc>
          <w:tcPr>
            <w:tcW w:w="1488" w:type="dxa"/>
          </w:tcPr>
          <w:p w14:paraId="51C9604A" w14:textId="77777777" w:rsidR="002B3475" w:rsidRDefault="002B3475" w:rsidP="002C2856">
            <w:pPr>
              <w:jc w:val="center"/>
              <w:rPr>
                <w:rFonts w:cs="Times"/>
                <w:szCs w:val="22"/>
              </w:rPr>
            </w:pPr>
            <w:r>
              <w:rPr>
                <w:rFonts w:cs="Times"/>
                <w:szCs w:val="22"/>
              </w:rPr>
              <w:t>28.06</w:t>
            </w:r>
          </w:p>
        </w:tc>
        <w:tc>
          <w:tcPr>
            <w:tcW w:w="1477" w:type="dxa"/>
          </w:tcPr>
          <w:p w14:paraId="357FD990" w14:textId="77777777" w:rsidR="002B3475" w:rsidRDefault="002B3475" w:rsidP="002C2856">
            <w:pPr>
              <w:jc w:val="center"/>
              <w:rPr>
                <w:rFonts w:cs="Times"/>
                <w:szCs w:val="22"/>
              </w:rPr>
            </w:pPr>
            <w:r>
              <w:rPr>
                <w:rFonts w:cs="Times" w:hint="eastAsia"/>
                <w:szCs w:val="22"/>
              </w:rPr>
              <w:t>27.99</w:t>
            </w:r>
          </w:p>
        </w:tc>
      </w:tr>
      <w:tr w:rsidR="002B3475" w14:paraId="20F85D1F" w14:textId="77777777" w:rsidTr="00695D4E">
        <w:trPr>
          <w:trHeight w:val="283"/>
          <w:jc w:val="center"/>
        </w:trPr>
        <w:tc>
          <w:tcPr>
            <w:tcW w:w="1174" w:type="dxa"/>
            <w:tcBorders>
              <w:bottom w:val="single" w:sz="4" w:space="0" w:color="auto"/>
            </w:tcBorders>
          </w:tcPr>
          <w:p w14:paraId="5FC3D239" w14:textId="77777777" w:rsidR="002B3475" w:rsidRDefault="002B3475" w:rsidP="002C2856">
            <w:pPr>
              <w:jc w:val="center"/>
              <w:rPr>
                <w:rFonts w:cs="Times"/>
                <w:szCs w:val="22"/>
              </w:rPr>
            </w:pPr>
            <w:r>
              <w:rPr>
                <w:rFonts w:cs="Times"/>
                <w:szCs w:val="22"/>
              </w:rPr>
              <w:t>BSD200</w:t>
            </w:r>
          </w:p>
        </w:tc>
        <w:tc>
          <w:tcPr>
            <w:tcW w:w="1562" w:type="dxa"/>
            <w:tcBorders>
              <w:bottom w:val="single" w:sz="4" w:space="0" w:color="auto"/>
            </w:tcBorders>
          </w:tcPr>
          <w:p w14:paraId="7664CF23" w14:textId="77777777" w:rsidR="002B3475" w:rsidRDefault="002B3475" w:rsidP="002C2856">
            <w:pPr>
              <w:jc w:val="center"/>
              <w:rPr>
                <w:rFonts w:cs="Times"/>
                <w:szCs w:val="22"/>
              </w:rPr>
            </w:pPr>
            <m:oMathPara>
              <m:oMath>
                <m:r>
                  <m:rPr>
                    <m:sty m:val="p"/>
                  </m:rPr>
                  <w:rPr>
                    <w:rFonts w:ascii="Cambria Math" w:hAnsi="Cambria Math" w:cs="Times"/>
                    <w:szCs w:val="22"/>
                  </w:rPr>
                  <m:t>×2</m:t>
                </m:r>
              </m:oMath>
            </m:oMathPara>
          </w:p>
        </w:tc>
        <w:tc>
          <w:tcPr>
            <w:tcW w:w="1488" w:type="dxa"/>
            <w:tcBorders>
              <w:bottom w:val="single" w:sz="4" w:space="0" w:color="auto"/>
            </w:tcBorders>
          </w:tcPr>
          <w:p w14:paraId="146B6A47" w14:textId="77777777" w:rsidR="002B3475" w:rsidRDefault="002B3475" w:rsidP="002C2856">
            <w:pPr>
              <w:jc w:val="center"/>
              <w:rPr>
                <w:rFonts w:cs="Times"/>
                <w:szCs w:val="22"/>
              </w:rPr>
            </w:pPr>
            <w:r>
              <w:rPr>
                <w:rFonts w:cs="Times"/>
                <w:szCs w:val="22"/>
              </w:rPr>
              <w:t>28.62</w:t>
            </w:r>
          </w:p>
        </w:tc>
        <w:tc>
          <w:tcPr>
            <w:tcW w:w="1547" w:type="dxa"/>
            <w:tcBorders>
              <w:bottom w:val="single" w:sz="4" w:space="0" w:color="auto"/>
            </w:tcBorders>
          </w:tcPr>
          <w:p w14:paraId="77D8E34E" w14:textId="77777777" w:rsidR="002B3475" w:rsidRDefault="002B3475" w:rsidP="002C2856">
            <w:pPr>
              <w:jc w:val="center"/>
              <w:rPr>
                <w:rFonts w:cs="Times"/>
                <w:szCs w:val="22"/>
              </w:rPr>
            </w:pPr>
            <w:r>
              <w:rPr>
                <w:rFonts w:cs="Times" w:hint="eastAsia"/>
                <w:szCs w:val="22"/>
              </w:rPr>
              <w:t>28.63</w:t>
            </w:r>
          </w:p>
        </w:tc>
        <w:tc>
          <w:tcPr>
            <w:tcW w:w="1488" w:type="dxa"/>
            <w:tcBorders>
              <w:bottom w:val="single" w:sz="4" w:space="0" w:color="auto"/>
            </w:tcBorders>
          </w:tcPr>
          <w:p w14:paraId="56952C68" w14:textId="77777777" w:rsidR="002B3475" w:rsidRDefault="002B3475" w:rsidP="002C2856">
            <w:pPr>
              <w:jc w:val="center"/>
              <w:rPr>
                <w:rFonts w:cs="Times"/>
                <w:szCs w:val="22"/>
              </w:rPr>
            </w:pPr>
            <w:r>
              <w:rPr>
                <w:rFonts w:cs="Times"/>
                <w:szCs w:val="22"/>
              </w:rPr>
              <w:t>28.71</w:t>
            </w:r>
          </w:p>
        </w:tc>
        <w:tc>
          <w:tcPr>
            <w:tcW w:w="1477" w:type="dxa"/>
            <w:tcBorders>
              <w:bottom w:val="single" w:sz="4" w:space="0" w:color="auto"/>
            </w:tcBorders>
          </w:tcPr>
          <w:p w14:paraId="33D58266" w14:textId="77777777" w:rsidR="002B3475" w:rsidRDefault="002B3475" w:rsidP="002C2856">
            <w:pPr>
              <w:jc w:val="center"/>
              <w:rPr>
                <w:rFonts w:cs="Times"/>
                <w:szCs w:val="22"/>
              </w:rPr>
            </w:pPr>
            <w:r>
              <w:rPr>
                <w:rFonts w:cs="Times" w:hint="eastAsia"/>
                <w:szCs w:val="22"/>
              </w:rPr>
              <w:t>28.64</w:t>
            </w:r>
          </w:p>
        </w:tc>
      </w:tr>
      <w:tr w:rsidR="002B3475" w14:paraId="33A97DF6" w14:textId="77777777" w:rsidTr="00695D4E">
        <w:trPr>
          <w:trHeight w:val="286"/>
          <w:jc w:val="center"/>
        </w:trPr>
        <w:tc>
          <w:tcPr>
            <w:tcW w:w="1174" w:type="dxa"/>
            <w:tcBorders>
              <w:top w:val="single" w:sz="4" w:space="0" w:color="auto"/>
            </w:tcBorders>
          </w:tcPr>
          <w:p w14:paraId="73192E79" w14:textId="77777777" w:rsidR="002B3475" w:rsidRDefault="002B3475" w:rsidP="002C2856">
            <w:pPr>
              <w:jc w:val="center"/>
              <w:rPr>
                <w:rFonts w:cs="Times"/>
                <w:szCs w:val="22"/>
              </w:rPr>
            </w:pPr>
            <w:r>
              <w:rPr>
                <w:rFonts w:cs="Times"/>
                <w:szCs w:val="22"/>
              </w:rPr>
              <w:t>Set5</w:t>
            </w:r>
          </w:p>
        </w:tc>
        <w:tc>
          <w:tcPr>
            <w:tcW w:w="1562" w:type="dxa"/>
            <w:tcBorders>
              <w:top w:val="single" w:sz="4" w:space="0" w:color="auto"/>
            </w:tcBorders>
          </w:tcPr>
          <w:p w14:paraId="2818CB59" w14:textId="77777777" w:rsidR="002B3475" w:rsidRDefault="002B3475" w:rsidP="002C2856">
            <w:pPr>
              <w:jc w:val="center"/>
              <w:rPr>
                <w:rFonts w:cs="Times"/>
                <w:szCs w:val="22"/>
              </w:rPr>
            </w:pPr>
            <m:oMath>
              <m:r>
                <m:rPr>
                  <m:sty m:val="p"/>
                </m:rPr>
                <w:rPr>
                  <w:rFonts w:ascii="Cambria Math" w:hAnsi="Cambria Math" w:cs="Times"/>
                  <w:szCs w:val="22"/>
                </w:rPr>
                <m:t xml:space="preserve">× </m:t>
              </m:r>
            </m:oMath>
            <w:r>
              <w:rPr>
                <w:rFonts w:cs="Times"/>
                <w:szCs w:val="22"/>
              </w:rPr>
              <w:t>3</w:t>
            </w:r>
          </w:p>
        </w:tc>
        <w:tc>
          <w:tcPr>
            <w:tcW w:w="1488" w:type="dxa"/>
            <w:tcBorders>
              <w:top w:val="single" w:sz="4" w:space="0" w:color="auto"/>
            </w:tcBorders>
          </w:tcPr>
          <w:p w14:paraId="5A3DE4AE" w14:textId="77777777" w:rsidR="002B3475" w:rsidRDefault="002B3475" w:rsidP="002C2856">
            <w:pPr>
              <w:jc w:val="center"/>
              <w:rPr>
                <w:rFonts w:cs="Times"/>
                <w:szCs w:val="22"/>
              </w:rPr>
            </w:pPr>
            <w:r>
              <w:rPr>
                <w:rFonts w:cs="Times"/>
                <w:szCs w:val="22"/>
              </w:rPr>
              <w:t>27.21</w:t>
            </w:r>
          </w:p>
        </w:tc>
        <w:tc>
          <w:tcPr>
            <w:tcW w:w="1547" w:type="dxa"/>
            <w:tcBorders>
              <w:top w:val="single" w:sz="4" w:space="0" w:color="auto"/>
            </w:tcBorders>
          </w:tcPr>
          <w:p w14:paraId="137ACEC4" w14:textId="77777777" w:rsidR="002B3475" w:rsidRDefault="002B3475" w:rsidP="002C2856">
            <w:pPr>
              <w:jc w:val="center"/>
              <w:rPr>
                <w:rFonts w:cs="Times"/>
                <w:szCs w:val="22"/>
              </w:rPr>
            </w:pPr>
            <w:r>
              <w:rPr>
                <w:rFonts w:cs="Times" w:hint="eastAsia"/>
                <w:szCs w:val="22"/>
              </w:rPr>
              <w:t>27.22</w:t>
            </w:r>
          </w:p>
        </w:tc>
        <w:tc>
          <w:tcPr>
            <w:tcW w:w="1488" w:type="dxa"/>
            <w:tcBorders>
              <w:top w:val="single" w:sz="4" w:space="0" w:color="auto"/>
            </w:tcBorders>
          </w:tcPr>
          <w:p w14:paraId="695AE9BA" w14:textId="77777777" w:rsidR="002B3475" w:rsidRDefault="002B3475" w:rsidP="002C2856">
            <w:pPr>
              <w:jc w:val="center"/>
              <w:rPr>
                <w:rFonts w:cs="Times"/>
                <w:szCs w:val="22"/>
              </w:rPr>
            </w:pPr>
            <w:r>
              <w:rPr>
                <w:rFonts w:cs="Times"/>
                <w:szCs w:val="22"/>
              </w:rPr>
              <w:t>27.27</w:t>
            </w:r>
          </w:p>
        </w:tc>
        <w:tc>
          <w:tcPr>
            <w:tcW w:w="1477" w:type="dxa"/>
            <w:tcBorders>
              <w:top w:val="single" w:sz="4" w:space="0" w:color="auto"/>
            </w:tcBorders>
          </w:tcPr>
          <w:p w14:paraId="5FC56B12" w14:textId="77777777" w:rsidR="002B3475" w:rsidRDefault="002B3475" w:rsidP="002C2856">
            <w:pPr>
              <w:jc w:val="center"/>
              <w:rPr>
                <w:rFonts w:cs="Times"/>
                <w:szCs w:val="22"/>
              </w:rPr>
            </w:pPr>
            <w:r>
              <w:rPr>
                <w:rFonts w:cs="Times" w:hint="eastAsia"/>
                <w:szCs w:val="22"/>
              </w:rPr>
              <w:t>27.32</w:t>
            </w:r>
          </w:p>
        </w:tc>
      </w:tr>
      <w:tr w:rsidR="002B3475" w14:paraId="3DEEDA2F" w14:textId="77777777" w:rsidTr="00695D4E">
        <w:trPr>
          <w:trHeight w:val="286"/>
          <w:jc w:val="center"/>
        </w:trPr>
        <w:tc>
          <w:tcPr>
            <w:tcW w:w="1174" w:type="dxa"/>
          </w:tcPr>
          <w:p w14:paraId="085219D7" w14:textId="77777777" w:rsidR="002B3475" w:rsidRDefault="002B3475" w:rsidP="002C2856">
            <w:pPr>
              <w:jc w:val="center"/>
              <w:rPr>
                <w:rFonts w:cs="Times"/>
                <w:szCs w:val="22"/>
              </w:rPr>
            </w:pPr>
            <w:r>
              <w:rPr>
                <w:rFonts w:cs="Times"/>
                <w:szCs w:val="22"/>
              </w:rPr>
              <w:t>Set14</w:t>
            </w:r>
          </w:p>
        </w:tc>
        <w:tc>
          <w:tcPr>
            <w:tcW w:w="1562" w:type="dxa"/>
          </w:tcPr>
          <w:p w14:paraId="50B60DEB" w14:textId="77777777" w:rsidR="002B3475" w:rsidRDefault="002B3475" w:rsidP="002C2856">
            <w:pPr>
              <w:jc w:val="center"/>
              <w:rPr>
                <w:rFonts w:cs="Times"/>
                <w:szCs w:val="22"/>
              </w:rPr>
            </w:pPr>
            <m:oMath>
              <m:r>
                <m:rPr>
                  <m:sty m:val="p"/>
                </m:rPr>
                <w:rPr>
                  <w:rFonts w:ascii="Cambria Math" w:hAnsi="Cambria Math" w:cs="Times"/>
                  <w:szCs w:val="22"/>
                </w:rPr>
                <m:t xml:space="preserve">× </m:t>
              </m:r>
            </m:oMath>
            <w:r>
              <w:rPr>
                <w:rFonts w:cs="Times"/>
                <w:szCs w:val="22"/>
              </w:rPr>
              <w:t>3</w:t>
            </w:r>
          </w:p>
        </w:tc>
        <w:tc>
          <w:tcPr>
            <w:tcW w:w="1488" w:type="dxa"/>
            <w:vAlign w:val="center"/>
          </w:tcPr>
          <w:p w14:paraId="7340CEC7" w14:textId="77777777" w:rsidR="002B3475" w:rsidRDefault="002B3475" w:rsidP="002C2856">
            <w:pPr>
              <w:jc w:val="center"/>
              <w:rPr>
                <w:rFonts w:cs="Times"/>
                <w:szCs w:val="22"/>
              </w:rPr>
            </w:pPr>
            <w:r>
              <w:rPr>
                <w:rFonts w:cs="Times"/>
                <w:szCs w:val="22"/>
              </w:rPr>
              <w:t>25.06</w:t>
            </w:r>
          </w:p>
        </w:tc>
        <w:tc>
          <w:tcPr>
            <w:tcW w:w="1547" w:type="dxa"/>
            <w:vAlign w:val="center"/>
          </w:tcPr>
          <w:p w14:paraId="1849A367" w14:textId="77777777" w:rsidR="002B3475" w:rsidRDefault="002B3475" w:rsidP="002C2856">
            <w:pPr>
              <w:jc w:val="center"/>
              <w:rPr>
                <w:rFonts w:cs="Times"/>
                <w:szCs w:val="22"/>
              </w:rPr>
            </w:pPr>
            <w:r>
              <w:rPr>
                <w:rFonts w:cs="Times" w:hint="eastAsia"/>
                <w:szCs w:val="22"/>
              </w:rPr>
              <w:t>25.07</w:t>
            </w:r>
          </w:p>
        </w:tc>
        <w:tc>
          <w:tcPr>
            <w:tcW w:w="1488" w:type="dxa"/>
          </w:tcPr>
          <w:p w14:paraId="5C0E6AAD" w14:textId="77777777" w:rsidR="002B3475" w:rsidRDefault="002B3475" w:rsidP="002C2856">
            <w:pPr>
              <w:jc w:val="center"/>
              <w:rPr>
                <w:rFonts w:cs="Times"/>
                <w:szCs w:val="22"/>
              </w:rPr>
            </w:pPr>
            <w:r>
              <w:rPr>
                <w:rFonts w:cs="Times"/>
                <w:szCs w:val="22"/>
              </w:rPr>
              <w:t>25.08</w:t>
            </w:r>
          </w:p>
        </w:tc>
        <w:tc>
          <w:tcPr>
            <w:tcW w:w="1477" w:type="dxa"/>
            <w:vAlign w:val="center"/>
          </w:tcPr>
          <w:p w14:paraId="301F5AE5" w14:textId="77777777" w:rsidR="002B3475" w:rsidRDefault="002B3475" w:rsidP="002C2856">
            <w:pPr>
              <w:jc w:val="center"/>
              <w:rPr>
                <w:rFonts w:cs="Times"/>
                <w:szCs w:val="22"/>
              </w:rPr>
            </w:pPr>
            <w:r>
              <w:rPr>
                <w:rFonts w:cs="Times" w:hint="eastAsia"/>
                <w:szCs w:val="22"/>
              </w:rPr>
              <w:t>25.13</w:t>
            </w:r>
          </w:p>
        </w:tc>
      </w:tr>
      <w:tr w:rsidR="002B3475" w14:paraId="0ADB186C" w14:textId="77777777" w:rsidTr="00695D4E">
        <w:trPr>
          <w:trHeight w:val="302"/>
          <w:jc w:val="center"/>
        </w:trPr>
        <w:tc>
          <w:tcPr>
            <w:tcW w:w="1174" w:type="dxa"/>
            <w:tcBorders>
              <w:bottom w:val="single" w:sz="4" w:space="0" w:color="auto"/>
            </w:tcBorders>
          </w:tcPr>
          <w:p w14:paraId="0F35127F" w14:textId="77777777" w:rsidR="002B3475" w:rsidRDefault="002B3475" w:rsidP="002C2856">
            <w:pPr>
              <w:jc w:val="center"/>
              <w:rPr>
                <w:rFonts w:cs="Times"/>
                <w:szCs w:val="22"/>
              </w:rPr>
            </w:pPr>
            <w:r>
              <w:rPr>
                <w:rFonts w:cs="Times"/>
                <w:szCs w:val="22"/>
              </w:rPr>
              <w:t>BSD200</w:t>
            </w:r>
          </w:p>
        </w:tc>
        <w:tc>
          <w:tcPr>
            <w:tcW w:w="1562" w:type="dxa"/>
            <w:tcBorders>
              <w:bottom w:val="single" w:sz="4" w:space="0" w:color="auto"/>
            </w:tcBorders>
          </w:tcPr>
          <w:p w14:paraId="02134850" w14:textId="77777777" w:rsidR="002B3475" w:rsidRDefault="002B3475" w:rsidP="002C2856">
            <w:pPr>
              <w:jc w:val="center"/>
              <w:rPr>
                <w:rFonts w:cs="Times"/>
                <w:szCs w:val="22"/>
              </w:rPr>
            </w:pPr>
            <m:oMath>
              <m:r>
                <m:rPr>
                  <m:sty m:val="p"/>
                </m:rPr>
                <w:rPr>
                  <w:rFonts w:ascii="Cambria Math" w:hAnsi="Cambria Math" w:cs="Times"/>
                  <w:szCs w:val="22"/>
                </w:rPr>
                <m:t xml:space="preserve">× </m:t>
              </m:r>
            </m:oMath>
            <w:r>
              <w:rPr>
                <w:rFonts w:cs="Times"/>
                <w:szCs w:val="22"/>
              </w:rPr>
              <w:t>3</w:t>
            </w:r>
          </w:p>
        </w:tc>
        <w:tc>
          <w:tcPr>
            <w:tcW w:w="1488" w:type="dxa"/>
            <w:tcBorders>
              <w:bottom w:val="single" w:sz="4" w:space="0" w:color="auto"/>
            </w:tcBorders>
          </w:tcPr>
          <w:p w14:paraId="38C9E50D" w14:textId="77777777" w:rsidR="002B3475" w:rsidRDefault="002B3475" w:rsidP="002C2856">
            <w:pPr>
              <w:jc w:val="center"/>
              <w:rPr>
                <w:rFonts w:cs="Times"/>
                <w:szCs w:val="22"/>
              </w:rPr>
            </w:pPr>
            <w:r>
              <w:rPr>
                <w:rFonts w:cs="Times"/>
                <w:szCs w:val="22"/>
              </w:rPr>
              <w:t>25.10</w:t>
            </w:r>
          </w:p>
        </w:tc>
        <w:tc>
          <w:tcPr>
            <w:tcW w:w="1547" w:type="dxa"/>
            <w:tcBorders>
              <w:bottom w:val="single" w:sz="4" w:space="0" w:color="auto"/>
            </w:tcBorders>
          </w:tcPr>
          <w:p w14:paraId="34650236" w14:textId="77777777" w:rsidR="002B3475" w:rsidRDefault="002B3475" w:rsidP="002C2856">
            <w:pPr>
              <w:jc w:val="center"/>
              <w:rPr>
                <w:rFonts w:cs="Times"/>
                <w:szCs w:val="22"/>
              </w:rPr>
            </w:pPr>
            <w:r>
              <w:rPr>
                <w:rFonts w:cs="Times" w:hint="eastAsia"/>
                <w:szCs w:val="22"/>
              </w:rPr>
              <w:t>25.11</w:t>
            </w:r>
          </w:p>
        </w:tc>
        <w:tc>
          <w:tcPr>
            <w:tcW w:w="1488" w:type="dxa"/>
            <w:tcBorders>
              <w:bottom w:val="single" w:sz="4" w:space="0" w:color="auto"/>
            </w:tcBorders>
          </w:tcPr>
          <w:p w14:paraId="22129DF9" w14:textId="77777777" w:rsidR="002B3475" w:rsidRDefault="002B3475" w:rsidP="002C2856">
            <w:pPr>
              <w:jc w:val="center"/>
              <w:rPr>
                <w:rFonts w:cs="Times"/>
                <w:szCs w:val="22"/>
              </w:rPr>
            </w:pPr>
            <w:r>
              <w:rPr>
                <w:rFonts w:cs="Times"/>
                <w:szCs w:val="22"/>
              </w:rPr>
              <w:t>25.12</w:t>
            </w:r>
          </w:p>
        </w:tc>
        <w:tc>
          <w:tcPr>
            <w:tcW w:w="1477" w:type="dxa"/>
            <w:tcBorders>
              <w:bottom w:val="single" w:sz="4" w:space="0" w:color="auto"/>
            </w:tcBorders>
          </w:tcPr>
          <w:p w14:paraId="3F431074" w14:textId="77777777" w:rsidR="002B3475" w:rsidRDefault="002B3475" w:rsidP="002C2856">
            <w:pPr>
              <w:jc w:val="center"/>
              <w:rPr>
                <w:rFonts w:cs="Times"/>
                <w:szCs w:val="22"/>
              </w:rPr>
            </w:pPr>
            <w:r>
              <w:rPr>
                <w:rFonts w:cs="Times" w:hint="eastAsia"/>
                <w:szCs w:val="22"/>
              </w:rPr>
              <w:t>25.16</w:t>
            </w:r>
          </w:p>
        </w:tc>
      </w:tr>
      <w:tr w:rsidR="002B3475" w14:paraId="2826A966" w14:textId="77777777" w:rsidTr="00695D4E">
        <w:trPr>
          <w:trHeight w:val="286"/>
          <w:jc w:val="center"/>
        </w:trPr>
        <w:tc>
          <w:tcPr>
            <w:tcW w:w="1174" w:type="dxa"/>
            <w:tcBorders>
              <w:top w:val="single" w:sz="4" w:space="0" w:color="auto"/>
            </w:tcBorders>
          </w:tcPr>
          <w:p w14:paraId="12449864" w14:textId="77777777" w:rsidR="002B3475" w:rsidRDefault="002B3475" w:rsidP="002C2856">
            <w:pPr>
              <w:jc w:val="center"/>
              <w:rPr>
                <w:rFonts w:cs="Times"/>
                <w:szCs w:val="22"/>
              </w:rPr>
            </w:pPr>
            <w:r>
              <w:rPr>
                <w:rFonts w:cs="Times"/>
                <w:szCs w:val="22"/>
              </w:rPr>
              <w:t>Set5</w:t>
            </w:r>
          </w:p>
        </w:tc>
        <w:tc>
          <w:tcPr>
            <w:tcW w:w="1562" w:type="dxa"/>
            <w:tcBorders>
              <w:top w:val="single" w:sz="4" w:space="0" w:color="auto"/>
            </w:tcBorders>
          </w:tcPr>
          <w:p w14:paraId="6C96EDCC" w14:textId="77777777" w:rsidR="002B3475" w:rsidRDefault="002B3475" w:rsidP="002C2856">
            <w:pPr>
              <w:jc w:val="center"/>
              <w:rPr>
                <w:rFonts w:cs="Times"/>
                <w:szCs w:val="22"/>
              </w:rPr>
            </w:pPr>
            <m:oMath>
              <m:r>
                <m:rPr>
                  <m:sty m:val="p"/>
                </m:rPr>
                <w:rPr>
                  <w:rFonts w:ascii="Cambria Math" w:hAnsi="Cambria Math" w:cs="Times"/>
                  <w:szCs w:val="22"/>
                </w:rPr>
                <m:t xml:space="preserve">× </m:t>
              </m:r>
            </m:oMath>
            <w:r>
              <w:rPr>
                <w:rFonts w:cs="Times"/>
                <w:szCs w:val="22"/>
              </w:rPr>
              <w:t>4</w:t>
            </w:r>
          </w:p>
        </w:tc>
        <w:tc>
          <w:tcPr>
            <w:tcW w:w="1488" w:type="dxa"/>
            <w:tcBorders>
              <w:top w:val="single" w:sz="4" w:space="0" w:color="auto"/>
            </w:tcBorders>
          </w:tcPr>
          <w:p w14:paraId="752D9129" w14:textId="77777777" w:rsidR="002B3475" w:rsidRDefault="002B3475" w:rsidP="002C2856">
            <w:pPr>
              <w:jc w:val="center"/>
              <w:rPr>
                <w:rFonts w:cs="Times"/>
                <w:szCs w:val="22"/>
              </w:rPr>
            </w:pPr>
            <w:r>
              <w:rPr>
                <w:rFonts w:cs="Times"/>
                <w:szCs w:val="22"/>
              </w:rPr>
              <w:t>26.19</w:t>
            </w:r>
          </w:p>
        </w:tc>
        <w:tc>
          <w:tcPr>
            <w:tcW w:w="1547" w:type="dxa"/>
            <w:tcBorders>
              <w:top w:val="single" w:sz="4" w:space="0" w:color="auto"/>
            </w:tcBorders>
          </w:tcPr>
          <w:p w14:paraId="7026BB04" w14:textId="77777777" w:rsidR="002B3475" w:rsidRDefault="002B3475" w:rsidP="002C2856">
            <w:pPr>
              <w:jc w:val="center"/>
              <w:rPr>
                <w:rFonts w:cs="Times"/>
                <w:szCs w:val="22"/>
              </w:rPr>
            </w:pPr>
            <w:r>
              <w:rPr>
                <w:rFonts w:cs="Times" w:hint="eastAsia"/>
                <w:szCs w:val="22"/>
              </w:rPr>
              <w:t>26.16</w:t>
            </w:r>
          </w:p>
        </w:tc>
        <w:tc>
          <w:tcPr>
            <w:tcW w:w="1488" w:type="dxa"/>
            <w:tcBorders>
              <w:top w:val="single" w:sz="4" w:space="0" w:color="auto"/>
            </w:tcBorders>
          </w:tcPr>
          <w:p w14:paraId="18E182AA" w14:textId="77777777" w:rsidR="002B3475" w:rsidRDefault="002B3475" w:rsidP="002C2856">
            <w:pPr>
              <w:jc w:val="center"/>
              <w:rPr>
                <w:rFonts w:cs="Times"/>
                <w:szCs w:val="22"/>
              </w:rPr>
            </w:pPr>
            <w:r>
              <w:rPr>
                <w:rFonts w:cs="Times"/>
                <w:szCs w:val="22"/>
              </w:rPr>
              <w:t>26.31</w:t>
            </w:r>
          </w:p>
        </w:tc>
        <w:tc>
          <w:tcPr>
            <w:tcW w:w="1477" w:type="dxa"/>
            <w:tcBorders>
              <w:top w:val="single" w:sz="4" w:space="0" w:color="auto"/>
            </w:tcBorders>
          </w:tcPr>
          <w:p w14:paraId="1E5E7120" w14:textId="77777777" w:rsidR="002B3475" w:rsidRDefault="002B3475" w:rsidP="002C2856">
            <w:pPr>
              <w:jc w:val="center"/>
              <w:rPr>
                <w:rFonts w:cs="Times"/>
                <w:szCs w:val="22"/>
              </w:rPr>
            </w:pPr>
            <w:r>
              <w:rPr>
                <w:rFonts w:cs="Times" w:hint="eastAsia"/>
                <w:szCs w:val="22"/>
              </w:rPr>
              <w:t>26.23</w:t>
            </w:r>
          </w:p>
        </w:tc>
      </w:tr>
      <w:tr w:rsidR="002B3475" w14:paraId="42D3A241" w14:textId="77777777" w:rsidTr="00695D4E">
        <w:trPr>
          <w:trHeight w:val="286"/>
          <w:jc w:val="center"/>
        </w:trPr>
        <w:tc>
          <w:tcPr>
            <w:tcW w:w="1174" w:type="dxa"/>
          </w:tcPr>
          <w:p w14:paraId="6E3D808C" w14:textId="77777777" w:rsidR="002B3475" w:rsidRDefault="002B3475" w:rsidP="002C2856">
            <w:pPr>
              <w:jc w:val="center"/>
              <w:rPr>
                <w:rFonts w:cs="Times"/>
                <w:szCs w:val="22"/>
              </w:rPr>
            </w:pPr>
            <w:r>
              <w:rPr>
                <w:rFonts w:cs="Times"/>
                <w:szCs w:val="22"/>
              </w:rPr>
              <w:t>Set14</w:t>
            </w:r>
          </w:p>
        </w:tc>
        <w:tc>
          <w:tcPr>
            <w:tcW w:w="1562" w:type="dxa"/>
          </w:tcPr>
          <w:p w14:paraId="48797A89" w14:textId="77777777" w:rsidR="002B3475" w:rsidRDefault="002B3475" w:rsidP="002C2856">
            <w:pPr>
              <w:jc w:val="center"/>
              <w:rPr>
                <w:rFonts w:cs="Times"/>
                <w:szCs w:val="22"/>
              </w:rPr>
            </w:pPr>
            <m:oMath>
              <m:r>
                <m:rPr>
                  <m:sty m:val="p"/>
                </m:rPr>
                <w:rPr>
                  <w:rFonts w:ascii="Cambria Math" w:hAnsi="Cambria Math" w:cs="Times"/>
                  <w:szCs w:val="22"/>
                </w:rPr>
                <m:t xml:space="preserve">× </m:t>
              </m:r>
            </m:oMath>
            <w:r>
              <w:rPr>
                <w:rFonts w:cs="Times"/>
                <w:szCs w:val="22"/>
              </w:rPr>
              <w:t>4</w:t>
            </w:r>
          </w:p>
        </w:tc>
        <w:tc>
          <w:tcPr>
            <w:tcW w:w="1488" w:type="dxa"/>
          </w:tcPr>
          <w:p w14:paraId="775EC763" w14:textId="77777777" w:rsidR="002B3475" w:rsidRDefault="002B3475" w:rsidP="002C2856">
            <w:pPr>
              <w:jc w:val="center"/>
              <w:rPr>
                <w:rFonts w:cs="Times"/>
                <w:szCs w:val="22"/>
              </w:rPr>
            </w:pPr>
            <w:r>
              <w:rPr>
                <w:rFonts w:cs="Times"/>
                <w:szCs w:val="22"/>
              </w:rPr>
              <w:t>24.28</w:t>
            </w:r>
          </w:p>
        </w:tc>
        <w:tc>
          <w:tcPr>
            <w:tcW w:w="1547" w:type="dxa"/>
          </w:tcPr>
          <w:p w14:paraId="0A141735" w14:textId="77777777" w:rsidR="002B3475" w:rsidRDefault="002B3475" w:rsidP="002C2856">
            <w:pPr>
              <w:jc w:val="center"/>
              <w:rPr>
                <w:rFonts w:cs="Times"/>
                <w:szCs w:val="22"/>
              </w:rPr>
            </w:pPr>
            <w:r>
              <w:rPr>
                <w:rFonts w:cs="Times" w:hint="eastAsia"/>
                <w:szCs w:val="22"/>
              </w:rPr>
              <w:t>24.26</w:t>
            </w:r>
          </w:p>
        </w:tc>
        <w:tc>
          <w:tcPr>
            <w:tcW w:w="1488" w:type="dxa"/>
          </w:tcPr>
          <w:p w14:paraId="3FCAF1A5" w14:textId="77777777" w:rsidR="002B3475" w:rsidRDefault="002B3475" w:rsidP="002C2856">
            <w:pPr>
              <w:jc w:val="center"/>
              <w:rPr>
                <w:rFonts w:cs="Times"/>
                <w:szCs w:val="22"/>
              </w:rPr>
            </w:pPr>
            <w:r>
              <w:rPr>
                <w:rFonts w:cs="Times"/>
                <w:szCs w:val="22"/>
              </w:rPr>
              <w:t>24.33</w:t>
            </w:r>
          </w:p>
        </w:tc>
        <w:tc>
          <w:tcPr>
            <w:tcW w:w="1477" w:type="dxa"/>
          </w:tcPr>
          <w:p w14:paraId="67A512EB" w14:textId="77777777" w:rsidR="002B3475" w:rsidRDefault="002B3475" w:rsidP="002C2856">
            <w:pPr>
              <w:jc w:val="center"/>
              <w:rPr>
                <w:rFonts w:cs="Times"/>
                <w:szCs w:val="22"/>
              </w:rPr>
            </w:pPr>
            <w:r>
              <w:rPr>
                <w:rFonts w:cs="Times" w:hint="eastAsia"/>
                <w:szCs w:val="22"/>
              </w:rPr>
              <w:t>24.32</w:t>
            </w:r>
          </w:p>
        </w:tc>
      </w:tr>
      <w:tr w:rsidR="002B3475" w14:paraId="72F311AE" w14:textId="77777777" w:rsidTr="0049218E">
        <w:tblPrEx>
          <w:tblW w:w="87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62" w:author="yan hong" w:date="2022-08-30T20:54:00Z">
            <w:tblPrEx>
              <w:tblW w:w="87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302"/>
          <w:jc w:val="center"/>
          <w:trPrChange w:id="63" w:author="yan hong" w:date="2022-08-30T20:54:00Z">
            <w:trPr>
              <w:trHeight w:val="302"/>
              <w:jc w:val="center"/>
            </w:trPr>
          </w:trPrChange>
        </w:trPr>
        <w:tc>
          <w:tcPr>
            <w:tcW w:w="1174" w:type="dxa"/>
            <w:tcBorders>
              <w:bottom w:val="single" w:sz="4" w:space="0" w:color="auto"/>
            </w:tcBorders>
            <w:tcPrChange w:id="64" w:author="yan hong" w:date="2022-08-30T20:54:00Z">
              <w:tcPr>
                <w:tcW w:w="1174" w:type="dxa"/>
                <w:tcBorders>
                  <w:bottom w:val="nil"/>
                </w:tcBorders>
              </w:tcPr>
            </w:tcPrChange>
          </w:tcPr>
          <w:p w14:paraId="4C046C22" w14:textId="77777777" w:rsidR="002B3475" w:rsidRDefault="002B3475" w:rsidP="002C2856">
            <w:pPr>
              <w:jc w:val="center"/>
              <w:rPr>
                <w:rFonts w:cs="Times"/>
                <w:szCs w:val="22"/>
              </w:rPr>
            </w:pPr>
            <w:r>
              <w:rPr>
                <w:rFonts w:cs="Times"/>
                <w:szCs w:val="22"/>
              </w:rPr>
              <w:t>BSD200</w:t>
            </w:r>
          </w:p>
        </w:tc>
        <w:tc>
          <w:tcPr>
            <w:tcW w:w="1562" w:type="dxa"/>
            <w:tcBorders>
              <w:bottom w:val="single" w:sz="4" w:space="0" w:color="auto"/>
            </w:tcBorders>
            <w:tcPrChange w:id="65" w:author="yan hong" w:date="2022-08-30T20:54:00Z">
              <w:tcPr>
                <w:tcW w:w="1562" w:type="dxa"/>
                <w:tcBorders>
                  <w:bottom w:val="nil"/>
                </w:tcBorders>
              </w:tcPr>
            </w:tcPrChange>
          </w:tcPr>
          <w:p w14:paraId="60B529FE" w14:textId="77777777" w:rsidR="002B3475" w:rsidRDefault="002B3475" w:rsidP="002C2856">
            <w:pPr>
              <w:jc w:val="center"/>
              <w:rPr>
                <w:rFonts w:cs="Times"/>
                <w:szCs w:val="22"/>
              </w:rPr>
            </w:pPr>
            <m:oMath>
              <m:r>
                <m:rPr>
                  <m:sty m:val="p"/>
                </m:rPr>
                <w:rPr>
                  <w:rFonts w:ascii="Cambria Math" w:hAnsi="Cambria Math" w:cs="Times"/>
                  <w:szCs w:val="22"/>
                </w:rPr>
                <m:t xml:space="preserve">× </m:t>
              </m:r>
            </m:oMath>
            <w:r>
              <w:rPr>
                <w:rFonts w:cs="Times"/>
                <w:szCs w:val="22"/>
              </w:rPr>
              <w:t>4</w:t>
            </w:r>
          </w:p>
        </w:tc>
        <w:tc>
          <w:tcPr>
            <w:tcW w:w="1488" w:type="dxa"/>
            <w:tcBorders>
              <w:bottom w:val="single" w:sz="4" w:space="0" w:color="auto"/>
            </w:tcBorders>
            <w:tcPrChange w:id="66" w:author="yan hong" w:date="2022-08-30T20:54:00Z">
              <w:tcPr>
                <w:tcW w:w="1488" w:type="dxa"/>
                <w:tcBorders>
                  <w:bottom w:val="nil"/>
                </w:tcBorders>
              </w:tcPr>
            </w:tcPrChange>
          </w:tcPr>
          <w:p w14:paraId="2118E6B8" w14:textId="77777777" w:rsidR="002B3475" w:rsidRDefault="002B3475" w:rsidP="002C2856">
            <w:pPr>
              <w:jc w:val="center"/>
              <w:rPr>
                <w:rFonts w:cs="Times"/>
                <w:szCs w:val="22"/>
              </w:rPr>
            </w:pPr>
            <w:r>
              <w:rPr>
                <w:rFonts w:cs="Times"/>
                <w:szCs w:val="22"/>
              </w:rPr>
              <w:t>23.38</w:t>
            </w:r>
          </w:p>
        </w:tc>
        <w:tc>
          <w:tcPr>
            <w:tcW w:w="1547" w:type="dxa"/>
            <w:tcBorders>
              <w:bottom w:val="single" w:sz="4" w:space="0" w:color="auto"/>
            </w:tcBorders>
            <w:tcPrChange w:id="67" w:author="yan hong" w:date="2022-08-30T20:54:00Z">
              <w:tcPr>
                <w:tcW w:w="1547" w:type="dxa"/>
                <w:tcBorders>
                  <w:bottom w:val="nil"/>
                </w:tcBorders>
              </w:tcPr>
            </w:tcPrChange>
          </w:tcPr>
          <w:p w14:paraId="5357D478" w14:textId="77777777" w:rsidR="002B3475" w:rsidRDefault="002B3475" w:rsidP="002C2856">
            <w:pPr>
              <w:jc w:val="center"/>
              <w:rPr>
                <w:rFonts w:cs="Times"/>
                <w:szCs w:val="22"/>
              </w:rPr>
            </w:pPr>
            <w:r>
              <w:rPr>
                <w:rFonts w:cs="Times" w:hint="eastAsia"/>
                <w:szCs w:val="22"/>
              </w:rPr>
              <w:t>23.39</w:t>
            </w:r>
          </w:p>
        </w:tc>
        <w:tc>
          <w:tcPr>
            <w:tcW w:w="1488" w:type="dxa"/>
            <w:tcBorders>
              <w:bottom w:val="single" w:sz="4" w:space="0" w:color="auto"/>
            </w:tcBorders>
            <w:tcPrChange w:id="68" w:author="yan hong" w:date="2022-08-30T20:54:00Z">
              <w:tcPr>
                <w:tcW w:w="1488" w:type="dxa"/>
                <w:tcBorders>
                  <w:bottom w:val="nil"/>
                </w:tcBorders>
              </w:tcPr>
            </w:tcPrChange>
          </w:tcPr>
          <w:p w14:paraId="6B7EDF33" w14:textId="77777777" w:rsidR="002B3475" w:rsidRDefault="002B3475" w:rsidP="002C2856">
            <w:pPr>
              <w:jc w:val="center"/>
              <w:rPr>
                <w:rFonts w:cs="Times"/>
                <w:szCs w:val="22"/>
              </w:rPr>
            </w:pPr>
            <w:r>
              <w:rPr>
                <w:rFonts w:cs="Times"/>
                <w:szCs w:val="22"/>
              </w:rPr>
              <w:t>23.37</w:t>
            </w:r>
          </w:p>
        </w:tc>
        <w:tc>
          <w:tcPr>
            <w:tcW w:w="1477" w:type="dxa"/>
            <w:tcBorders>
              <w:bottom w:val="single" w:sz="4" w:space="0" w:color="auto"/>
            </w:tcBorders>
            <w:tcPrChange w:id="69" w:author="yan hong" w:date="2022-08-30T20:54:00Z">
              <w:tcPr>
                <w:tcW w:w="1477" w:type="dxa"/>
                <w:tcBorders>
                  <w:bottom w:val="nil"/>
                </w:tcBorders>
              </w:tcPr>
            </w:tcPrChange>
          </w:tcPr>
          <w:p w14:paraId="7D459F09" w14:textId="77777777" w:rsidR="002B3475" w:rsidRDefault="002B3475" w:rsidP="002C2856">
            <w:pPr>
              <w:jc w:val="center"/>
              <w:rPr>
                <w:rFonts w:cs="Times"/>
                <w:szCs w:val="22"/>
              </w:rPr>
            </w:pPr>
            <w:r>
              <w:rPr>
                <w:rFonts w:cs="Times" w:hint="eastAsia"/>
                <w:szCs w:val="22"/>
              </w:rPr>
              <w:t>23.40</w:t>
            </w:r>
          </w:p>
        </w:tc>
      </w:tr>
    </w:tbl>
    <w:p w14:paraId="678C49D8" w14:textId="7E095F2D" w:rsidR="00D545AB" w:rsidRDefault="00D545AB">
      <w:pPr>
        <w:pStyle w:val="Sectionnonumber"/>
      </w:pPr>
    </w:p>
    <w:p w14:paraId="1DA236C5" w14:textId="77777777" w:rsidR="00861798" w:rsidRDefault="00861798" w:rsidP="00861798">
      <w:pPr>
        <w:pStyle w:val="BodytextIndented"/>
        <w:ind w:firstLine="0"/>
      </w:pPr>
      <w:r w:rsidRPr="00171187">
        <w:rPr>
          <w:noProof/>
        </w:rPr>
        <w:drawing>
          <wp:inline distT="0" distB="0" distL="0" distR="0" wp14:anchorId="105D186B" wp14:editId="5E7E7B63">
            <wp:extent cx="5791200" cy="21017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2676" cy="2120392"/>
                    </a:xfrm>
                    <a:prstGeom prst="rect">
                      <a:avLst/>
                    </a:prstGeom>
                  </pic:spPr>
                </pic:pic>
              </a:graphicData>
            </a:graphic>
          </wp:inline>
        </w:drawing>
      </w:r>
    </w:p>
    <w:p w14:paraId="0540E08F" w14:textId="43026311" w:rsidR="00DB42F6" w:rsidRDefault="00861798" w:rsidP="00394C49">
      <w:pPr>
        <w:pStyle w:val="BodytextIndented"/>
        <w:ind w:firstLine="0"/>
        <w:jc w:val="center"/>
        <w:rPr>
          <w:rFonts w:ascii="Times New Roman" w:hAnsi="Times New Roman"/>
        </w:rPr>
      </w:pPr>
      <w:r w:rsidRPr="00CE57CF">
        <w:rPr>
          <w:rFonts w:ascii="Times New Roman" w:hAnsi="Times New Roman"/>
          <w:b/>
        </w:rPr>
        <w:t xml:space="preserve">Figure </w:t>
      </w:r>
      <w:r>
        <w:rPr>
          <w:rFonts w:ascii="Times New Roman" w:hAnsi="Times New Roman"/>
          <w:b/>
          <w:lang w:eastAsia="zh-CN"/>
        </w:rPr>
        <w:t>2</w:t>
      </w:r>
      <w:r w:rsidRPr="00CE57CF">
        <w:rPr>
          <w:rFonts w:ascii="Times New Roman" w:hAnsi="Times New Roman"/>
          <w:b/>
        </w:rPr>
        <w:t xml:space="preserve">. </w:t>
      </w:r>
      <w:r>
        <w:rPr>
          <w:rFonts w:ascii="Times New Roman" w:hAnsi="Times New Roman"/>
        </w:rPr>
        <w:t>(a) Original image (b) FSRCNN</w:t>
      </w:r>
      <w:r w:rsidR="003877CC">
        <w:rPr>
          <w:rFonts w:ascii="Times New Roman" w:hAnsi="Times New Roman"/>
        </w:rPr>
        <w:t xml:space="preserve"> [7]</w:t>
      </w:r>
      <w:r>
        <w:rPr>
          <w:rFonts w:ascii="Times New Roman" w:hAnsi="Times New Roman"/>
        </w:rPr>
        <w:t xml:space="preserve"> (c) Our model</w:t>
      </w:r>
    </w:p>
    <w:p w14:paraId="5BAE2B67" w14:textId="77777777" w:rsidR="00861798" w:rsidRDefault="00861798" w:rsidP="00861798">
      <w:pPr>
        <w:pStyle w:val="Bodytext"/>
      </w:pPr>
      <w:r w:rsidRPr="00C75A9F">
        <w:rPr>
          <w:noProof/>
        </w:rPr>
        <w:drawing>
          <wp:inline distT="0" distB="0" distL="0" distR="0" wp14:anchorId="4F97C7CB" wp14:editId="0CD88A38">
            <wp:extent cx="5791200" cy="20717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0303" cy="2074963"/>
                    </a:xfrm>
                    <a:prstGeom prst="rect">
                      <a:avLst/>
                    </a:prstGeom>
                  </pic:spPr>
                </pic:pic>
              </a:graphicData>
            </a:graphic>
          </wp:inline>
        </w:drawing>
      </w:r>
    </w:p>
    <w:p w14:paraId="0BEDD72E" w14:textId="4D9F646F" w:rsidR="00D545AB" w:rsidRPr="00394C49" w:rsidRDefault="00861798" w:rsidP="00394C49">
      <w:pPr>
        <w:pStyle w:val="BodytextIndented"/>
        <w:ind w:firstLine="0"/>
        <w:jc w:val="center"/>
        <w:rPr>
          <w:rFonts w:ascii="Times New Roman" w:hAnsi="Times New Roman"/>
        </w:rPr>
      </w:pPr>
      <w:r>
        <w:rPr>
          <w:rFonts w:ascii="Times New Roman" w:hAnsi="Times New Roman"/>
          <w:b/>
        </w:rPr>
        <w:t xml:space="preserve">Figure </w:t>
      </w:r>
      <w:r>
        <w:rPr>
          <w:rFonts w:ascii="Times New Roman" w:hAnsi="Times New Roman"/>
          <w:b/>
          <w:lang w:eastAsia="zh-CN"/>
        </w:rPr>
        <w:t>3</w:t>
      </w:r>
      <w:r w:rsidRPr="00CE57CF">
        <w:rPr>
          <w:rFonts w:ascii="Times New Roman" w:hAnsi="Times New Roman"/>
          <w:b/>
        </w:rPr>
        <w:t xml:space="preserve">. </w:t>
      </w:r>
      <w:r>
        <w:rPr>
          <w:rFonts w:ascii="Times New Roman" w:hAnsi="Times New Roman"/>
        </w:rPr>
        <w:t>(a) Original image (b) FSRCNN</w:t>
      </w:r>
      <w:r w:rsidR="003877CC">
        <w:rPr>
          <w:rFonts w:ascii="Times New Roman" w:hAnsi="Times New Roman"/>
        </w:rPr>
        <w:t xml:space="preserve"> [7]</w:t>
      </w:r>
      <w:r>
        <w:rPr>
          <w:rFonts w:ascii="Times New Roman" w:hAnsi="Times New Roman"/>
        </w:rPr>
        <w:t xml:space="preserve"> (c) Our model</w:t>
      </w:r>
    </w:p>
    <w:p w14:paraId="76256CC3" w14:textId="5D82B915" w:rsidR="00B417AA" w:rsidRDefault="00B417AA">
      <w:pPr>
        <w:pStyle w:val="Sectionnonumber"/>
        <w:rPr>
          <w:ins w:id="70" w:author="yan hong" w:date="2022-08-30T20:59:00Z"/>
          <w:lang w:eastAsia="zh-CN"/>
        </w:rPr>
      </w:pPr>
      <w:ins w:id="71" w:author="yan hong" w:date="2022-08-30T20:58:00Z">
        <w:r>
          <w:rPr>
            <w:rFonts w:hint="eastAsia"/>
            <w:lang w:eastAsia="zh-CN"/>
          </w:rPr>
          <w:t>参考文献格式不对，按下面要求改</w:t>
        </w:r>
      </w:ins>
      <w:ins w:id="72" w:author="yan hong" w:date="2022-08-30T21:00:00Z">
        <w:r>
          <w:rPr>
            <w:rFonts w:hint="eastAsia"/>
            <w:lang w:eastAsia="zh-CN"/>
          </w:rPr>
          <w:t>（年份位置、页码用</w:t>
        </w:r>
        <w:r>
          <w:rPr>
            <w:rFonts w:hint="eastAsia"/>
            <w:lang w:eastAsia="zh-CN"/>
          </w:rPr>
          <w:t>pp</w:t>
        </w:r>
        <w:r>
          <w:rPr>
            <w:rFonts w:hint="eastAsia"/>
            <w:lang w:eastAsia="zh-CN"/>
          </w:rPr>
          <w:t>等，</w:t>
        </w:r>
        <w:r>
          <w:rPr>
            <w:rFonts w:hint="eastAsia"/>
            <w:lang w:eastAsia="zh-CN"/>
          </w:rPr>
          <w:t xml:space="preserve"> </w:t>
        </w:r>
        <w:r>
          <w:rPr>
            <w:rFonts w:hint="eastAsia"/>
            <w:lang w:eastAsia="zh-CN"/>
          </w:rPr>
          <w:t>作者之间</w:t>
        </w:r>
      </w:ins>
      <w:ins w:id="73" w:author="yan hong" w:date="2022-08-30T21:01:00Z">
        <w:r>
          <w:rPr>
            <w:rFonts w:hint="eastAsia"/>
            <w:lang w:eastAsia="zh-CN"/>
          </w:rPr>
          <w:t>也没标点啊，注意细节！！！</w:t>
        </w:r>
      </w:ins>
      <w:ins w:id="74" w:author="yan hong" w:date="2022-08-30T21:00:00Z">
        <w:r>
          <w:rPr>
            <w:rFonts w:hint="eastAsia"/>
            <w:lang w:eastAsia="zh-CN"/>
          </w:rPr>
          <w:t>）</w:t>
        </w:r>
      </w:ins>
    </w:p>
    <w:p w14:paraId="09AA0388" w14:textId="1F6CBD76" w:rsidR="00B417AA" w:rsidRPr="00CE57CF" w:rsidRDefault="00B417AA" w:rsidP="00B417AA">
      <w:pPr>
        <w:pStyle w:val="Reference"/>
        <w:rPr>
          <w:ins w:id="75" w:author="yan hong" w:date="2022-08-30T20:59:00Z"/>
          <w:rFonts w:ascii="Times New Roman" w:hAnsi="Times New Roman"/>
          <w:lang w:val="en-US"/>
        </w:rPr>
      </w:pPr>
      <w:ins w:id="76" w:author="yan hong" w:date="2022-08-30T20:59:00Z">
        <w:r w:rsidRPr="00CE57CF">
          <w:rPr>
            <w:rFonts w:ascii="Times New Roman" w:hAnsi="Times New Roman"/>
            <w:lang w:val="en-US"/>
          </w:rPr>
          <w:t xml:space="preserve">Sze S M 1969 </w:t>
        </w:r>
        <w:r w:rsidRPr="00CE57CF">
          <w:rPr>
            <w:rFonts w:ascii="Times New Roman" w:hAnsi="Times New Roman"/>
            <w:i/>
            <w:lang w:val="en-US"/>
          </w:rPr>
          <w:t xml:space="preserve">Physics of Semiconductor Devices </w:t>
        </w:r>
        <w:r w:rsidRPr="00CE57CF">
          <w:rPr>
            <w:rFonts w:ascii="Times New Roman" w:hAnsi="Times New Roman"/>
            <w:lang w:val="en-US"/>
          </w:rPr>
          <w:t>(New York: Wiley–Interscience)</w:t>
        </w:r>
      </w:ins>
    </w:p>
    <w:p w14:paraId="5A56315A" w14:textId="0BA6090B" w:rsidR="00B417AA" w:rsidRPr="00CE57CF" w:rsidRDefault="00B417AA" w:rsidP="00B417AA">
      <w:pPr>
        <w:pStyle w:val="Reference"/>
        <w:tabs>
          <w:tab w:val="left" w:pos="851"/>
        </w:tabs>
        <w:rPr>
          <w:ins w:id="77" w:author="yan hong" w:date="2022-08-30T20:59:00Z"/>
          <w:rFonts w:ascii="Times New Roman" w:hAnsi="Times New Roman"/>
        </w:rPr>
      </w:pPr>
      <w:ins w:id="78" w:author="yan hong" w:date="2022-08-30T20:59:00Z">
        <w:r w:rsidRPr="00CE57CF">
          <w:rPr>
            <w:rFonts w:ascii="Times New Roman" w:hAnsi="Times New Roman"/>
          </w:rPr>
          <w:t xml:space="preserve">Dorman L I 1975 </w:t>
        </w:r>
        <w:r w:rsidRPr="00CE57CF">
          <w:rPr>
            <w:rFonts w:ascii="Times New Roman" w:hAnsi="Times New Roman"/>
            <w:i/>
          </w:rPr>
          <w:t>Variations of Galactic Cosmic Rays</w:t>
        </w:r>
        <w:r w:rsidRPr="00CE57CF">
          <w:rPr>
            <w:rFonts w:ascii="Times New Roman" w:hAnsi="Times New Roman"/>
          </w:rPr>
          <w:t xml:space="preserve"> (Moscow: Moscow State University</w:t>
        </w:r>
        <w:r>
          <w:rPr>
            <w:rFonts w:ascii="Times New Roman" w:hAnsi="Times New Roman"/>
          </w:rPr>
          <w:t xml:space="preserve"> </w:t>
        </w:r>
        <w:r w:rsidRPr="00CE57CF">
          <w:rPr>
            <w:rFonts w:ascii="Times New Roman" w:hAnsi="Times New Roman"/>
          </w:rPr>
          <w:t>Press) p 103</w:t>
        </w:r>
      </w:ins>
    </w:p>
    <w:p w14:paraId="37B02555" w14:textId="20D1039A" w:rsidR="00B417AA" w:rsidRPr="00CE57CF" w:rsidRDefault="00B417AA" w:rsidP="00B417AA">
      <w:pPr>
        <w:pStyle w:val="Reference"/>
        <w:tabs>
          <w:tab w:val="left" w:pos="851"/>
        </w:tabs>
        <w:rPr>
          <w:ins w:id="79" w:author="yan hong" w:date="2022-08-30T20:59:00Z"/>
          <w:rFonts w:ascii="Times New Roman" w:hAnsi="Times New Roman"/>
        </w:rPr>
      </w:pPr>
      <w:ins w:id="80" w:author="yan hong" w:date="2022-08-30T20:59:00Z">
        <w:r w:rsidRPr="00CE57CF">
          <w:rPr>
            <w:rFonts w:ascii="Times New Roman" w:hAnsi="Times New Roman"/>
          </w:rPr>
          <w:lastRenderedPageBreak/>
          <w:t xml:space="preserve">Caplar R and Kulisic P 1973 </w:t>
        </w:r>
        <w:r w:rsidRPr="00CE57CF">
          <w:rPr>
            <w:rFonts w:ascii="Times New Roman" w:hAnsi="Times New Roman"/>
            <w:i/>
          </w:rPr>
          <w:t>Proc. Int. Conf. on Nuclear Physics (Munich)</w:t>
        </w:r>
        <w:r w:rsidRPr="00CE57CF">
          <w:rPr>
            <w:rFonts w:ascii="Times New Roman" w:hAnsi="Times New Roman"/>
          </w:rPr>
          <w:t xml:space="preserve"> vol 1 (Amsterdam: North-Holland/American Elsevier) p 517</w:t>
        </w:r>
      </w:ins>
    </w:p>
    <w:p w14:paraId="7B950D56" w14:textId="0A1C4954" w:rsidR="00B417AA" w:rsidRPr="00CE57CF" w:rsidRDefault="00B417AA" w:rsidP="00B417AA">
      <w:pPr>
        <w:pStyle w:val="Reference"/>
        <w:tabs>
          <w:tab w:val="left" w:pos="851"/>
        </w:tabs>
        <w:rPr>
          <w:ins w:id="81" w:author="yan hong" w:date="2022-08-30T20:59:00Z"/>
          <w:rFonts w:ascii="Times New Roman" w:hAnsi="Times New Roman"/>
        </w:rPr>
      </w:pPr>
      <w:ins w:id="82" w:author="yan hong" w:date="2022-08-30T20:59:00Z">
        <w:r w:rsidRPr="00CE57CF">
          <w:rPr>
            <w:rFonts w:ascii="Times New Roman" w:hAnsi="Times New Roman"/>
            <w:lang w:val="en-US"/>
          </w:rPr>
          <w:t xml:space="preserve">Szytula A and Leciejewicz J 1989 </w:t>
        </w:r>
        <w:r w:rsidRPr="00CE57CF">
          <w:rPr>
            <w:rFonts w:ascii="Times New Roman" w:hAnsi="Times New Roman"/>
            <w:i/>
            <w:lang w:val="en-US"/>
          </w:rPr>
          <w:t>Handbook on the Physics and Chemistry of Rare Earths</w:t>
        </w:r>
        <w:r w:rsidRPr="00CE57CF">
          <w:rPr>
            <w:rFonts w:ascii="Times New Roman" w:hAnsi="Times New Roman"/>
            <w:lang w:val="en-US"/>
          </w:rPr>
          <w:t xml:space="preserve"> vol 12,</w:t>
        </w:r>
        <w:r w:rsidRPr="00CE57CF">
          <w:rPr>
            <w:rFonts w:ascii="Times New Roman" w:hAnsi="Times New Roman"/>
          </w:rPr>
          <w:t xml:space="preserve"> ed K A Gschneidner Jr and L Erwin (Amsterdam: Elsevier) p 133</w:t>
        </w:r>
      </w:ins>
    </w:p>
    <w:p w14:paraId="202D85D2" w14:textId="0B89CA98" w:rsidR="00B417AA" w:rsidRPr="00CE57CF" w:rsidRDefault="00B417AA" w:rsidP="00B417AA">
      <w:pPr>
        <w:pStyle w:val="Reference"/>
        <w:tabs>
          <w:tab w:val="left" w:pos="851"/>
        </w:tabs>
        <w:rPr>
          <w:ins w:id="83" w:author="yan hong" w:date="2022-08-30T20:59:00Z"/>
          <w:rStyle w:val="times1"/>
        </w:rPr>
      </w:pPr>
      <w:ins w:id="84" w:author="yan hong" w:date="2022-08-30T20:59:00Z">
        <w:r w:rsidRPr="00CE57CF">
          <w:rPr>
            <w:rStyle w:val="times1"/>
          </w:rPr>
          <w:t xml:space="preserve">Kuhn T 1998 Density matrix theory of coherent ultrafast dynamics </w:t>
        </w:r>
        <w:r w:rsidRPr="00CE57CF">
          <w:rPr>
            <w:rStyle w:val="times1"/>
            <w:i/>
          </w:rPr>
          <w:t>Theory of Transport Properties of Semiconductor Nanostructures</w:t>
        </w:r>
        <w:r w:rsidRPr="00CE57CF">
          <w:rPr>
            <w:rStyle w:val="times1"/>
          </w:rPr>
          <w:t xml:space="preserve"> </w:t>
        </w:r>
        <w:r w:rsidRPr="00CE57CF">
          <w:rPr>
            <w:rStyle w:val="times1"/>
            <w:i/>
          </w:rPr>
          <w:t xml:space="preserve">(Electronic Materials </w:t>
        </w:r>
        <w:r w:rsidRPr="00CE57CF">
          <w:rPr>
            <w:rStyle w:val="times1"/>
          </w:rPr>
          <w:t>vol 4</w:t>
        </w:r>
        <w:r w:rsidRPr="00CE57CF">
          <w:rPr>
            <w:rStyle w:val="times1"/>
            <w:i/>
          </w:rPr>
          <w:t>)</w:t>
        </w:r>
        <w:r w:rsidRPr="00CE57CF">
          <w:rPr>
            <w:rStyle w:val="times1"/>
          </w:rPr>
          <w:t xml:space="preserve"> ed E Schöll </w:t>
        </w:r>
        <w:r w:rsidRPr="00CE57CF">
          <w:rPr>
            <w:rStyle w:val="times1"/>
          </w:rPr>
          <w:tab/>
          <w:t>(London: Chapman and Hall) chapter 6 pp 173–214</w:t>
        </w:r>
      </w:ins>
    </w:p>
    <w:p w14:paraId="12AAC1CD" w14:textId="77777777" w:rsidR="00B417AA" w:rsidRPr="00B417AA" w:rsidRDefault="00B417AA">
      <w:pPr>
        <w:pStyle w:val="Bodytext"/>
        <w:rPr>
          <w:ins w:id="85" w:author="yan hong" w:date="2022-08-30T20:58:00Z"/>
          <w:lang w:val="en-GB" w:eastAsia="zh-CN"/>
          <w:rPrChange w:id="86" w:author="yan hong" w:date="2022-08-30T20:59:00Z">
            <w:rPr>
              <w:ins w:id="87" w:author="yan hong" w:date="2022-08-30T20:58:00Z"/>
              <w:lang w:eastAsia="zh-CN"/>
            </w:rPr>
          </w:rPrChange>
        </w:rPr>
        <w:pPrChange w:id="88" w:author="yan hong" w:date="2022-08-30T20:59:00Z">
          <w:pPr>
            <w:pStyle w:val="Sectionnonumber"/>
          </w:pPr>
        </w:pPrChange>
      </w:pPr>
    </w:p>
    <w:p w14:paraId="1EB386A8" w14:textId="5A7FDBF0" w:rsidR="009A0487" w:rsidRDefault="009A0487">
      <w:pPr>
        <w:pStyle w:val="Sectionnonumber"/>
      </w:pPr>
      <w:r>
        <w:t>References</w:t>
      </w:r>
    </w:p>
    <w:p w14:paraId="3DFC8AA0" w14:textId="57DCD46E" w:rsidR="00E375B0" w:rsidRPr="002959D2" w:rsidRDefault="00E375B0" w:rsidP="00E375B0">
      <w:pPr>
        <w:pStyle w:val="Reference"/>
        <w:rPr>
          <w:lang w:val="en-US"/>
        </w:rPr>
      </w:pPr>
      <w:r w:rsidRPr="002959D2">
        <w:rPr>
          <w:lang w:val="en-US"/>
        </w:rPr>
        <w:t>Chunwei T</w:t>
      </w:r>
      <w:del w:id="89" w:author="Haoning QU" w:date="2022-08-30T10:07:00Z">
        <w:r w:rsidRPr="002959D2" w:rsidDel="0047611F">
          <w:rPr>
            <w:lang w:val="en-US"/>
          </w:rPr>
          <w:delText>,</w:delText>
        </w:r>
      </w:del>
      <w:r w:rsidRPr="002959D2">
        <w:rPr>
          <w:lang w:val="en-US"/>
        </w:rPr>
        <w:t xml:space="preserve"> Ruibin Z</w:t>
      </w:r>
      <w:del w:id="90" w:author="Haoning QU" w:date="2022-08-30T10:08:00Z">
        <w:r w:rsidRPr="002959D2" w:rsidDel="0047611F">
          <w:rPr>
            <w:lang w:val="en-US"/>
          </w:rPr>
          <w:delText>,</w:delText>
        </w:r>
      </w:del>
      <w:r w:rsidRPr="002959D2">
        <w:rPr>
          <w:lang w:val="en-US"/>
        </w:rPr>
        <w:t xml:space="preserve"> Zhihao W</w:t>
      </w:r>
      <w:del w:id="91" w:author="Haoning QU" w:date="2022-08-30T10:08:00Z">
        <w:r w:rsidRPr="002959D2" w:rsidDel="0047611F">
          <w:rPr>
            <w:lang w:val="en-US"/>
          </w:rPr>
          <w:delText>,</w:delText>
        </w:r>
      </w:del>
      <w:r w:rsidRPr="002959D2">
        <w:rPr>
          <w:lang w:val="en-US"/>
        </w:rPr>
        <w:t xml:space="preserve"> Yong X</w:t>
      </w:r>
      <w:del w:id="92" w:author="Haoning QU" w:date="2022-08-30T10:08:00Z">
        <w:r w:rsidRPr="002959D2" w:rsidDel="0047611F">
          <w:rPr>
            <w:lang w:val="en-US"/>
          </w:rPr>
          <w:delText>,</w:delText>
        </w:r>
      </w:del>
      <w:r w:rsidRPr="002959D2">
        <w:rPr>
          <w:lang w:val="en-US"/>
        </w:rPr>
        <w:t xml:space="preserve"> Wangmeng Z</w:t>
      </w:r>
      <w:del w:id="93" w:author="Haoning QU" w:date="2022-08-30T10:08:00Z">
        <w:r w:rsidRPr="002959D2" w:rsidDel="0047611F">
          <w:rPr>
            <w:lang w:val="en-US"/>
          </w:rPr>
          <w:delText>,</w:delText>
        </w:r>
      </w:del>
      <w:r w:rsidRPr="002959D2">
        <w:rPr>
          <w:lang w:val="en-US"/>
        </w:rPr>
        <w:t xml:space="preserve"> Chen C and Chia-Wen L</w:t>
      </w:r>
      <w:r w:rsidRPr="002959D2">
        <w:rPr>
          <w:lang w:bidi="bn-IN"/>
        </w:rPr>
        <w:t xml:space="preserve"> </w:t>
      </w:r>
      <w:ins w:id="94" w:author="Haoning QU" w:date="2022-08-30T10:12:00Z">
        <w:r w:rsidR="004366F8" w:rsidRPr="002959D2">
          <w:rPr>
            <w:lang w:bidi="bn-IN"/>
          </w:rPr>
          <w:t>2020</w:t>
        </w:r>
        <w:r w:rsidR="004366F8">
          <w:rPr>
            <w:lang w:bidi="bn-IN"/>
          </w:rPr>
          <w:t xml:space="preserve"> </w:t>
        </w:r>
      </w:ins>
      <w:r w:rsidRPr="004366F8">
        <w:rPr>
          <w:lang w:val="en-US"/>
        </w:rPr>
        <w:t xml:space="preserve">Lightweight </w:t>
      </w:r>
      <w:r w:rsidRPr="004366F8">
        <w:rPr>
          <w:lang w:val="en-US" w:eastAsia="zh-CN"/>
        </w:rPr>
        <w:t>im</w:t>
      </w:r>
      <w:r w:rsidRPr="004366F8">
        <w:rPr>
          <w:lang w:val="en-US"/>
        </w:rPr>
        <w:t>age super-resolution with enhanced CNN</w:t>
      </w:r>
      <w:r w:rsidRPr="002959D2">
        <w:rPr>
          <w:i/>
          <w:lang w:bidi="bn-IN"/>
        </w:rPr>
        <w:t xml:space="preserve"> </w:t>
      </w:r>
      <w:del w:id="95" w:author="Haoning QU" w:date="2022-08-30T10:13:00Z">
        <w:r w:rsidRPr="002959D2" w:rsidDel="00051DFC">
          <w:rPr>
            <w:i/>
            <w:lang w:bidi="bn-IN"/>
          </w:rPr>
          <w:delText>Preprint</w:delText>
        </w:r>
        <w:r w:rsidRPr="002959D2" w:rsidDel="00051DFC">
          <w:rPr>
            <w:lang w:bidi="bn-IN"/>
          </w:rPr>
          <w:delText xml:space="preserve"> </w:delText>
        </w:r>
      </w:del>
      <w:ins w:id="96" w:author="Haoning QU" w:date="2022-08-30T10:18:00Z">
        <w:r w:rsidR="00051DFC">
          <w:rPr>
            <w:i/>
            <w:lang w:bidi="bn-IN"/>
          </w:rPr>
          <w:t>arXiv</w:t>
        </w:r>
      </w:ins>
      <w:ins w:id="97" w:author="Haoning QU" w:date="2022-08-30T10:13:00Z">
        <w:r w:rsidR="00051DFC" w:rsidRPr="002959D2">
          <w:rPr>
            <w:lang w:bidi="bn-IN"/>
          </w:rPr>
          <w:t xml:space="preserve"> </w:t>
        </w:r>
      </w:ins>
      <w:r w:rsidRPr="002959D2">
        <w:rPr>
          <w:lang w:bidi="bn-IN"/>
        </w:rPr>
        <w:t>eess.IV(2020)2007.04344v3</w:t>
      </w:r>
    </w:p>
    <w:p w14:paraId="7254D4EE" w14:textId="50C6D667" w:rsidR="00E375B0" w:rsidRPr="002959D2" w:rsidRDefault="00E375B0" w:rsidP="00E375B0">
      <w:pPr>
        <w:pStyle w:val="Reference"/>
        <w:rPr>
          <w:lang w:bidi="bn-IN"/>
        </w:rPr>
      </w:pPr>
      <w:r w:rsidRPr="002959D2">
        <w:t>Chao D, Chen C L, Kaiming H, and Xiaoou T</w:t>
      </w:r>
      <w:r w:rsidRPr="002959D2">
        <w:rPr>
          <w:lang w:bidi="bn-IN"/>
        </w:rPr>
        <w:t xml:space="preserve"> Image super-resolution using deep convolutional networks </w:t>
      </w:r>
      <w:del w:id="98" w:author="Haoning QU" w:date="2022-08-30T10:18:00Z">
        <w:r w:rsidRPr="002959D2" w:rsidDel="00051DFC">
          <w:rPr>
            <w:i/>
            <w:lang w:bidi="bn-IN"/>
          </w:rPr>
          <w:delText>Preprint</w:delText>
        </w:r>
      </w:del>
      <w:ins w:id="99" w:author="Haoning QU" w:date="2022-08-30T10:19:00Z">
        <w:r w:rsidR="0039564C">
          <w:rPr>
            <w:i/>
            <w:lang w:bidi="bn-IN"/>
          </w:rPr>
          <w:t>arXiv</w:t>
        </w:r>
      </w:ins>
      <w:r w:rsidRPr="002959D2">
        <w:rPr>
          <w:i/>
          <w:lang w:bidi="bn-IN"/>
        </w:rPr>
        <w:t xml:space="preserve"> </w:t>
      </w:r>
      <w:r w:rsidRPr="002959D2">
        <w:rPr>
          <w:lang w:bidi="bn-IN"/>
        </w:rPr>
        <w:t>cs.CV (2015)1501.00092v3</w:t>
      </w:r>
    </w:p>
    <w:p w14:paraId="750AE11D" w14:textId="37BDBBFD" w:rsidR="00E375B0" w:rsidRPr="002959D2" w:rsidRDefault="00E375B0" w:rsidP="00E375B0">
      <w:pPr>
        <w:pStyle w:val="Reference"/>
        <w:rPr>
          <w:lang w:val="en-US" w:eastAsia="zh-CN"/>
        </w:rPr>
      </w:pPr>
      <w:r w:rsidRPr="002959D2">
        <w:t>Jin Y</w:t>
      </w:r>
      <w:del w:id="100" w:author="Haoning QU" w:date="2022-08-30T10:20:00Z">
        <w:r w:rsidRPr="002959D2" w:rsidDel="0039564C">
          <w:delText>,</w:delText>
        </w:r>
      </w:del>
      <w:r w:rsidRPr="002959D2">
        <w:t xml:space="preserve">  Shigesumi K</w:t>
      </w:r>
      <w:r w:rsidRPr="002959D2">
        <w:rPr>
          <w:position w:val="8"/>
        </w:rPr>
        <w:t xml:space="preserve"> </w:t>
      </w:r>
      <w:r w:rsidRPr="002959D2">
        <w:t xml:space="preserve">and Takio K </w:t>
      </w:r>
      <w:r w:rsidRPr="002959D2">
        <w:rPr>
          <w:lang w:val="en-US"/>
        </w:rPr>
        <w:t xml:space="preserve">Fast and accurate image super resolution by deep CNN with skip connection and network in network </w:t>
      </w:r>
      <w:r w:rsidRPr="002959D2">
        <w:rPr>
          <w:lang w:bidi="bn-IN"/>
        </w:rPr>
        <w:t xml:space="preserve"> </w:t>
      </w:r>
      <w:del w:id="101" w:author="Haoning QU" w:date="2022-08-30T10:18:00Z">
        <w:r w:rsidRPr="002959D2" w:rsidDel="00051DFC">
          <w:rPr>
            <w:i/>
            <w:lang w:bidi="bn-IN"/>
          </w:rPr>
          <w:delText>Preprint</w:delText>
        </w:r>
      </w:del>
      <w:ins w:id="102" w:author="Haoning QU" w:date="2022-08-30T10:19:00Z">
        <w:r w:rsidR="0039564C">
          <w:rPr>
            <w:i/>
            <w:lang w:bidi="bn-IN"/>
          </w:rPr>
          <w:t>arXiv</w:t>
        </w:r>
      </w:ins>
      <w:r w:rsidRPr="002959D2">
        <w:rPr>
          <w:i/>
          <w:lang w:bidi="bn-IN"/>
        </w:rPr>
        <w:t xml:space="preserve"> </w:t>
      </w:r>
      <w:r w:rsidRPr="002959D2">
        <w:rPr>
          <w:lang w:bidi="bn-IN"/>
        </w:rPr>
        <w:t>cs.CV (2017)</w:t>
      </w:r>
      <w:r w:rsidRPr="002959D2">
        <w:t xml:space="preserve"> </w:t>
      </w:r>
      <w:r w:rsidRPr="002959D2">
        <w:rPr>
          <w:lang w:bidi="bn-IN"/>
        </w:rPr>
        <w:t>1707.05425v7</w:t>
      </w:r>
    </w:p>
    <w:p w14:paraId="5A10666D" w14:textId="5A3B93A0" w:rsidR="00B87D99" w:rsidRPr="002959D2" w:rsidRDefault="00B87D99" w:rsidP="00B87D99">
      <w:pPr>
        <w:pStyle w:val="Reference"/>
        <w:rPr>
          <w:lang w:bidi="bn-IN"/>
        </w:rPr>
      </w:pPr>
      <w:r w:rsidRPr="002959D2">
        <w:t>Jiwon K</w:t>
      </w:r>
      <w:del w:id="103" w:author="Haoning QU" w:date="2022-08-30T10:21:00Z">
        <w:r w:rsidRPr="002959D2" w:rsidDel="0039564C">
          <w:delText>,</w:delText>
        </w:r>
      </w:del>
      <w:r w:rsidRPr="002959D2">
        <w:t xml:space="preserve"> Jung K L and Kyoung M L</w:t>
      </w:r>
      <w:r w:rsidRPr="002959D2">
        <w:rPr>
          <w:rFonts w:eastAsia="SimSun"/>
        </w:rPr>
        <w:t xml:space="preserve"> </w:t>
      </w:r>
      <w:r w:rsidRPr="002959D2">
        <w:rPr>
          <w:lang w:bidi="bn-IN"/>
        </w:rPr>
        <w:t xml:space="preserve"> Deeply-recursive convolutional network for image super-resolution</w:t>
      </w:r>
      <w:r w:rsidRPr="002959D2">
        <w:rPr>
          <w:i/>
          <w:lang w:bidi="bn-IN"/>
        </w:rPr>
        <w:t xml:space="preserve"> </w:t>
      </w:r>
      <w:del w:id="104" w:author="Haoning QU" w:date="2022-08-30T10:18:00Z">
        <w:r w:rsidRPr="002959D2" w:rsidDel="00051DFC">
          <w:rPr>
            <w:i/>
            <w:lang w:bidi="bn-IN"/>
          </w:rPr>
          <w:delText>Preprint</w:delText>
        </w:r>
      </w:del>
      <w:ins w:id="105" w:author="Haoning QU" w:date="2022-08-30T10:19:00Z">
        <w:r w:rsidR="0039564C">
          <w:rPr>
            <w:i/>
            <w:lang w:bidi="bn-IN"/>
          </w:rPr>
          <w:t>arXiv</w:t>
        </w:r>
      </w:ins>
      <w:r w:rsidRPr="002959D2">
        <w:rPr>
          <w:lang w:bidi="bn-IN"/>
        </w:rPr>
        <w:t xml:space="preserve"> cs.CV (2016)1501.04491v2</w:t>
      </w:r>
    </w:p>
    <w:p w14:paraId="66D67C98" w14:textId="6DB29D04" w:rsidR="00B87D99" w:rsidRPr="002959D2" w:rsidRDefault="00B87D99" w:rsidP="00B87D99">
      <w:pPr>
        <w:pStyle w:val="Reference"/>
        <w:rPr>
          <w:lang w:bidi="bn-IN"/>
        </w:rPr>
      </w:pPr>
      <w:r w:rsidRPr="002959D2">
        <w:rPr>
          <w:lang w:bidi="bn-IN"/>
        </w:rPr>
        <w:t>Christian L</w:t>
      </w:r>
      <w:del w:id="106" w:author="Haoning QU" w:date="2022-08-30T10:21:00Z">
        <w:r w:rsidRPr="002959D2" w:rsidDel="0039564C">
          <w:rPr>
            <w:lang w:bidi="bn-IN"/>
          </w:rPr>
          <w:delText>,</w:delText>
        </w:r>
      </w:del>
      <w:r w:rsidRPr="002959D2">
        <w:rPr>
          <w:lang w:bidi="bn-IN"/>
        </w:rPr>
        <w:t xml:space="preserve"> Lucas T</w:t>
      </w:r>
      <w:del w:id="107" w:author="Haoning QU" w:date="2022-08-30T10:21:00Z">
        <w:r w:rsidRPr="002959D2" w:rsidDel="0039564C">
          <w:rPr>
            <w:lang w:bidi="bn-IN"/>
          </w:rPr>
          <w:delText>,</w:delText>
        </w:r>
      </w:del>
      <w:r w:rsidRPr="002959D2">
        <w:rPr>
          <w:lang w:bidi="bn-IN"/>
        </w:rPr>
        <w:t xml:space="preserve"> Ferenc H</w:t>
      </w:r>
      <w:del w:id="108" w:author="Haoning QU" w:date="2022-08-30T10:21:00Z">
        <w:r w:rsidRPr="002959D2" w:rsidDel="0039564C">
          <w:rPr>
            <w:lang w:bidi="bn-IN"/>
          </w:rPr>
          <w:delText>,</w:delText>
        </w:r>
      </w:del>
      <w:r w:rsidRPr="002959D2">
        <w:rPr>
          <w:lang w:bidi="bn-IN"/>
        </w:rPr>
        <w:t xml:space="preserve"> Jose C</w:t>
      </w:r>
      <w:del w:id="109" w:author="Haoning QU" w:date="2022-08-30T10:21:00Z">
        <w:r w:rsidRPr="002959D2" w:rsidDel="0039564C">
          <w:rPr>
            <w:lang w:bidi="bn-IN"/>
          </w:rPr>
          <w:delText>,</w:delText>
        </w:r>
      </w:del>
      <w:r w:rsidRPr="002959D2">
        <w:rPr>
          <w:lang w:bidi="bn-IN"/>
        </w:rPr>
        <w:t xml:space="preserve"> Andrew C</w:t>
      </w:r>
      <w:del w:id="110" w:author="Haoning QU" w:date="2022-08-30T10:21:00Z">
        <w:r w:rsidRPr="002959D2" w:rsidDel="0039564C">
          <w:rPr>
            <w:lang w:bidi="bn-IN"/>
          </w:rPr>
          <w:delText>,</w:delText>
        </w:r>
      </w:del>
      <w:r w:rsidRPr="002959D2">
        <w:rPr>
          <w:lang w:bidi="bn-IN"/>
        </w:rPr>
        <w:t xml:space="preserve"> Alejandro A</w:t>
      </w:r>
      <w:del w:id="111" w:author="Haoning QU" w:date="2022-08-30T10:21:00Z">
        <w:r w:rsidRPr="002959D2" w:rsidDel="0039564C">
          <w:rPr>
            <w:lang w:bidi="bn-IN"/>
          </w:rPr>
          <w:delText>,</w:delText>
        </w:r>
      </w:del>
      <w:r w:rsidRPr="002959D2">
        <w:rPr>
          <w:lang w:bidi="bn-IN"/>
        </w:rPr>
        <w:t xml:space="preserve">  Andrew A</w:t>
      </w:r>
      <w:del w:id="112" w:author="Haoning QU" w:date="2022-08-30T10:21:00Z">
        <w:r w:rsidRPr="002959D2" w:rsidDel="0039564C">
          <w:rPr>
            <w:lang w:bidi="bn-IN"/>
          </w:rPr>
          <w:delText>,</w:delText>
        </w:r>
      </w:del>
      <w:r w:rsidRPr="002959D2">
        <w:rPr>
          <w:lang w:bidi="bn-IN"/>
        </w:rPr>
        <w:t xml:space="preserve"> Alykhan T</w:t>
      </w:r>
      <w:del w:id="113" w:author="Haoning QU" w:date="2022-08-30T10:21:00Z">
        <w:r w:rsidRPr="002959D2" w:rsidDel="0039564C">
          <w:rPr>
            <w:lang w:bidi="bn-IN"/>
          </w:rPr>
          <w:delText>,</w:delText>
        </w:r>
      </w:del>
      <w:r w:rsidRPr="002959D2">
        <w:rPr>
          <w:lang w:bidi="bn-IN"/>
        </w:rPr>
        <w:t xml:space="preserve"> Johannes T</w:t>
      </w:r>
      <w:del w:id="114" w:author="Haoning QU" w:date="2022-08-30T10:21:00Z">
        <w:r w:rsidRPr="002959D2" w:rsidDel="0039564C">
          <w:rPr>
            <w:lang w:bidi="bn-IN"/>
          </w:rPr>
          <w:delText>,</w:delText>
        </w:r>
      </w:del>
      <w:r w:rsidRPr="002959D2">
        <w:rPr>
          <w:lang w:bidi="bn-IN"/>
        </w:rPr>
        <w:t xml:space="preserve"> Zehan W and Wenzhe S Photo-realistic single image super-resolution using a generative adversarial network</w:t>
      </w:r>
      <w:r w:rsidRPr="002959D2">
        <w:rPr>
          <w:i/>
          <w:lang w:bidi="bn-IN"/>
        </w:rPr>
        <w:t xml:space="preserve"> </w:t>
      </w:r>
      <w:del w:id="115" w:author="Haoning QU" w:date="2022-08-30T10:18:00Z">
        <w:r w:rsidRPr="002959D2" w:rsidDel="00051DFC">
          <w:rPr>
            <w:i/>
            <w:lang w:bidi="bn-IN"/>
          </w:rPr>
          <w:delText>Preprint</w:delText>
        </w:r>
      </w:del>
      <w:ins w:id="116" w:author="Haoning QU" w:date="2022-08-30T10:19:00Z">
        <w:r w:rsidR="0039564C">
          <w:rPr>
            <w:i/>
            <w:lang w:bidi="bn-IN"/>
          </w:rPr>
          <w:t>arXiv</w:t>
        </w:r>
      </w:ins>
      <w:r w:rsidRPr="002959D2">
        <w:rPr>
          <w:lang w:bidi="bn-IN"/>
        </w:rPr>
        <w:t xml:space="preserve"> cs.CV (2017)1609.04802v5</w:t>
      </w:r>
    </w:p>
    <w:p w14:paraId="1AC399CE" w14:textId="416AA983" w:rsidR="00B87D99" w:rsidRPr="002959D2" w:rsidRDefault="00B87D99" w:rsidP="00B87D99">
      <w:pPr>
        <w:pStyle w:val="Reference"/>
      </w:pPr>
      <w:r w:rsidRPr="002959D2">
        <w:t>Zhisheng L</w:t>
      </w:r>
      <w:del w:id="117" w:author="Haoning QU" w:date="2022-08-30T10:21:00Z">
        <w:r w:rsidRPr="002959D2" w:rsidDel="0039564C">
          <w:delText>,</w:delText>
        </w:r>
      </w:del>
      <w:r w:rsidRPr="002959D2">
        <w:t xml:space="preserve"> Juncheng L</w:t>
      </w:r>
      <w:del w:id="118" w:author="Haoning QU" w:date="2022-08-30T10:21:00Z">
        <w:r w:rsidRPr="002959D2" w:rsidDel="0039564C">
          <w:delText>,</w:delText>
        </w:r>
      </w:del>
      <w:r w:rsidRPr="002959D2">
        <w:t xml:space="preserve"> Hong L</w:t>
      </w:r>
      <w:del w:id="119" w:author="Haoning QU" w:date="2022-08-30T10:21:00Z">
        <w:r w:rsidRPr="002959D2" w:rsidDel="0039564C">
          <w:delText>,</w:delText>
        </w:r>
      </w:del>
      <w:r w:rsidRPr="002959D2">
        <w:t xml:space="preserve"> Chaoyan H</w:t>
      </w:r>
      <w:del w:id="120" w:author="Haoning QU" w:date="2022-08-30T10:21:00Z">
        <w:r w:rsidRPr="002959D2" w:rsidDel="0039564C">
          <w:delText>,</w:delText>
        </w:r>
      </w:del>
      <w:r w:rsidRPr="002959D2">
        <w:t xml:space="preserve"> Linlin Z and Tieyong Z</w:t>
      </w:r>
      <w:r w:rsidRPr="002959D2">
        <w:rPr>
          <w:lang w:bidi="bn-IN"/>
        </w:rPr>
        <w:t xml:space="preserve"> Transformer for single image super-resolution </w:t>
      </w:r>
      <w:del w:id="121" w:author="Haoning QU" w:date="2022-08-30T10:18:00Z">
        <w:r w:rsidRPr="002959D2" w:rsidDel="00051DFC">
          <w:rPr>
            <w:i/>
            <w:lang w:bidi="bn-IN"/>
          </w:rPr>
          <w:delText>Preprint</w:delText>
        </w:r>
      </w:del>
      <w:ins w:id="122" w:author="Haoning QU" w:date="2022-08-30T10:19:00Z">
        <w:r w:rsidR="0039564C">
          <w:rPr>
            <w:i/>
            <w:lang w:bidi="bn-IN"/>
          </w:rPr>
          <w:t>arXiv</w:t>
        </w:r>
      </w:ins>
      <w:r w:rsidRPr="002959D2">
        <w:rPr>
          <w:lang w:bidi="bn-IN"/>
        </w:rPr>
        <w:t xml:space="preserve"> cs.CV (2022)2108.11084v3</w:t>
      </w:r>
    </w:p>
    <w:p w14:paraId="5618B5B8" w14:textId="3CAFFE78" w:rsidR="00B87D99" w:rsidRPr="002959D2" w:rsidRDefault="00B87D99" w:rsidP="00B87D99">
      <w:pPr>
        <w:pStyle w:val="Reference"/>
        <w:rPr>
          <w:lang w:bidi="bn-IN"/>
        </w:rPr>
      </w:pPr>
      <w:r w:rsidRPr="002959D2">
        <w:t>Chao D</w:t>
      </w:r>
      <w:del w:id="123" w:author="Haoning QU" w:date="2022-08-30T10:21:00Z">
        <w:r w:rsidRPr="002959D2" w:rsidDel="0039564C">
          <w:delText>,</w:delText>
        </w:r>
      </w:del>
      <w:r w:rsidRPr="002959D2">
        <w:t xml:space="preserve"> Chen C L</w:t>
      </w:r>
      <w:del w:id="124" w:author="Haoning QU" w:date="2022-08-30T10:21:00Z">
        <w:r w:rsidRPr="002959D2" w:rsidDel="0039564C">
          <w:delText>,</w:delText>
        </w:r>
      </w:del>
      <w:r w:rsidRPr="002959D2">
        <w:t xml:space="preserve"> and Xiaoou T</w:t>
      </w:r>
      <w:r w:rsidRPr="002959D2">
        <w:rPr>
          <w:lang w:bidi="bn-IN"/>
        </w:rPr>
        <w:t xml:space="preserve"> Accelerating the super-resolution convolutional neural network </w:t>
      </w:r>
      <w:del w:id="125" w:author="Haoning QU" w:date="2022-08-30T10:18:00Z">
        <w:r w:rsidRPr="002959D2" w:rsidDel="00051DFC">
          <w:rPr>
            <w:i/>
            <w:lang w:bidi="bn-IN"/>
          </w:rPr>
          <w:delText>Preprint</w:delText>
        </w:r>
      </w:del>
      <w:ins w:id="126" w:author="Haoning QU" w:date="2022-08-30T10:19:00Z">
        <w:r w:rsidR="0039564C">
          <w:rPr>
            <w:i/>
            <w:lang w:bidi="bn-IN"/>
          </w:rPr>
          <w:t>arXiv</w:t>
        </w:r>
      </w:ins>
      <w:r w:rsidRPr="002959D2">
        <w:rPr>
          <w:lang w:bidi="bn-IN"/>
        </w:rPr>
        <w:t xml:space="preserve"> cs.CV (2016)1608.00367v1</w:t>
      </w:r>
    </w:p>
    <w:p w14:paraId="55BCA437" w14:textId="015DA354" w:rsidR="00E375B0" w:rsidRDefault="00B87D99">
      <w:pPr>
        <w:pStyle w:val="Reference"/>
      </w:pPr>
      <w:r w:rsidRPr="002959D2">
        <w:rPr>
          <w:lang w:val="en-US"/>
        </w:rPr>
        <w:t>Zhisheng L</w:t>
      </w:r>
      <w:del w:id="127" w:author="Haoning QU" w:date="2022-08-30T10:21:00Z">
        <w:r w:rsidRPr="002959D2" w:rsidDel="0039564C">
          <w:rPr>
            <w:lang w:val="en-US"/>
          </w:rPr>
          <w:delText>,</w:delText>
        </w:r>
      </w:del>
      <w:r w:rsidRPr="002959D2">
        <w:rPr>
          <w:lang w:val="en-US"/>
        </w:rPr>
        <w:t xml:space="preserve"> Juncheng L</w:t>
      </w:r>
      <w:del w:id="128" w:author="Haoning QU" w:date="2022-08-30T10:21:00Z">
        <w:r w:rsidRPr="002959D2" w:rsidDel="0039564C">
          <w:rPr>
            <w:lang w:val="en-US"/>
          </w:rPr>
          <w:delText>,</w:delText>
        </w:r>
      </w:del>
      <w:r w:rsidRPr="002959D2">
        <w:rPr>
          <w:lang w:val="en-US"/>
        </w:rPr>
        <w:t xml:space="preserve"> Hong L</w:t>
      </w:r>
      <w:del w:id="129" w:author="Haoning QU" w:date="2022-08-30T10:21:00Z">
        <w:r w:rsidRPr="002959D2" w:rsidDel="0039564C">
          <w:rPr>
            <w:lang w:val="en-US"/>
          </w:rPr>
          <w:delText>,</w:delText>
        </w:r>
      </w:del>
      <w:r w:rsidRPr="002959D2">
        <w:rPr>
          <w:lang w:val="en-US"/>
        </w:rPr>
        <w:t xml:space="preserve"> Chaoyan H</w:t>
      </w:r>
      <w:del w:id="130" w:author="Haoning QU" w:date="2022-08-30T10:21:00Z">
        <w:r w:rsidRPr="002959D2" w:rsidDel="0039564C">
          <w:rPr>
            <w:lang w:val="en-US"/>
          </w:rPr>
          <w:delText>,</w:delText>
        </w:r>
      </w:del>
      <w:r w:rsidRPr="002959D2">
        <w:rPr>
          <w:lang w:val="en-US"/>
        </w:rPr>
        <w:t xml:space="preserve"> Linlin Z and Tieyong Z Transformer for single image super-resolution </w:t>
      </w:r>
      <w:del w:id="131" w:author="Haoning QU" w:date="2022-08-30T10:18:00Z">
        <w:r w:rsidRPr="002959D2" w:rsidDel="00051DFC">
          <w:rPr>
            <w:i/>
            <w:lang w:bidi="bn-IN"/>
          </w:rPr>
          <w:delText>Preprint</w:delText>
        </w:r>
      </w:del>
      <w:ins w:id="132" w:author="Haoning QU" w:date="2022-08-30T10:19:00Z">
        <w:r w:rsidR="0039564C">
          <w:rPr>
            <w:i/>
            <w:lang w:bidi="bn-IN"/>
          </w:rPr>
          <w:t>arXiv</w:t>
        </w:r>
      </w:ins>
      <w:r w:rsidRPr="002959D2">
        <w:rPr>
          <w:lang w:bidi="bn-IN"/>
        </w:rPr>
        <w:t xml:space="preserve"> cs.CV (2022)</w:t>
      </w:r>
      <w:r w:rsidRPr="002959D2">
        <w:t xml:space="preserve"> </w:t>
      </w:r>
      <w:r w:rsidRPr="002959D2">
        <w:rPr>
          <w:lang w:bidi="bn-IN"/>
        </w:rPr>
        <w:t>2108.11084v3</w:t>
      </w:r>
    </w:p>
    <w:p w14:paraId="05021458" w14:textId="4568AA3D" w:rsidR="00B87D99" w:rsidRPr="002959D2" w:rsidRDefault="00B87D99" w:rsidP="00B87D99">
      <w:pPr>
        <w:pStyle w:val="Reference"/>
        <w:rPr>
          <w:lang w:val="en-US"/>
        </w:rPr>
      </w:pPr>
      <w:r w:rsidRPr="002959D2">
        <w:rPr>
          <w:lang w:val="en-US"/>
        </w:rPr>
        <w:t>Jie H</w:t>
      </w:r>
      <w:del w:id="133" w:author="Haoning QU" w:date="2022-08-30T10:21:00Z">
        <w:r w:rsidRPr="002959D2" w:rsidDel="0039564C">
          <w:rPr>
            <w:lang w:val="en-US"/>
          </w:rPr>
          <w:delText>,</w:delText>
        </w:r>
      </w:del>
      <w:r w:rsidRPr="002959D2">
        <w:rPr>
          <w:lang w:val="en-US"/>
        </w:rPr>
        <w:t xml:space="preserve"> Li S</w:t>
      </w:r>
      <w:del w:id="134" w:author="Haoning QU" w:date="2022-08-30T10:21:00Z">
        <w:r w:rsidRPr="002959D2" w:rsidDel="0039564C">
          <w:rPr>
            <w:lang w:val="en-US"/>
          </w:rPr>
          <w:delText>,</w:delText>
        </w:r>
      </w:del>
      <w:r w:rsidRPr="002959D2">
        <w:rPr>
          <w:lang w:val="en-US"/>
        </w:rPr>
        <w:t xml:space="preserve"> Samuel Al</w:t>
      </w:r>
      <w:del w:id="135" w:author="Haoning QU" w:date="2022-08-30T10:21:00Z">
        <w:r w:rsidRPr="002959D2" w:rsidDel="0039564C">
          <w:rPr>
            <w:lang w:val="en-US"/>
          </w:rPr>
          <w:delText>,</w:delText>
        </w:r>
      </w:del>
      <w:r w:rsidRPr="002959D2">
        <w:rPr>
          <w:lang w:val="en-US"/>
        </w:rPr>
        <w:t xml:space="preserve"> Gang S and Enhua W Squeeze-and-excitation networks </w:t>
      </w:r>
      <w:del w:id="136" w:author="Haoning QU" w:date="2022-08-30T10:18:00Z">
        <w:r w:rsidRPr="002959D2" w:rsidDel="00051DFC">
          <w:rPr>
            <w:i/>
            <w:lang w:bidi="bn-IN"/>
          </w:rPr>
          <w:delText>Preprint</w:delText>
        </w:r>
      </w:del>
      <w:ins w:id="137" w:author="Haoning QU" w:date="2022-08-30T10:19:00Z">
        <w:r w:rsidR="0039564C">
          <w:rPr>
            <w:i/>
            <w:lang w:bidi="bn-IN"/>
          </w:rPr>
          <w:t>arXiv</w:t>
        </w:r>
      </w:ins>
      <w:r w:rsidRPr="002959D2">
        <w:rPr>
          <w:lang w:bidi="bn-IN"/>
        </w:rPr>
        <w:t xml:space="preserve"> cs.CV (2019)</w:t>
      </w:r>
      <w:r w:rsidRPr="002959D2">
        <w:t xml:space="preserve"> </w:t>
      </w:r>
      <w:r w:rsidRPr="002959D2">
        <w:rPr>
          <w:lang w:bidi="bn-IN"/>
        </w:rPr>
        <w:t>1709.01507v4</w:t>
      </w:r>
    </w:p>
    <w:p w14:paraId="42B7FE28" w14:textId="7E2A72AD" w:rsidR="00B87D99" w:rsidRPr="002959D2" w:rsidRDefault="00B87D99" w:rsidP="00B87D99">
      <w:pPr>
        <w:pStyle w:val="Reference"/>
        <w:rPr>
          <w:lang w:val="en-US"/>
        </w:rPr>
      </w:pPr>
      <w:r w:rsidRPr="002959D2">
        <w:t>Kaiming H</w:t>
      </w:r>
      <w:del w:id="138" w:author="Haoning QU" w:date="2022-08-30T10:21:00Z">
        <w:r w:rsidRPr="002959D2" w:rsidDel="0039564C">
          <w:delText>,</w:delText>
        </w:r>
      </w:del>
      <w:r w:rsidRPr="002959D2">
        <w:t xml:space="preserve"> Xiangyu Z</w:t>
      </w:r>
      <w:del w:id="139" w:author="Haoning QU" w:date="2022-08-30T10:21:00Z">
        <w:r w:rsidRPr="002959D2" w:rsidDel="0039564C">
          <w:delText>,</w:delText>
        </w:r>
      </w:del>
      <w:r w:rsidRPr="002959D2">
        <w:t xml:space="preserve"> Shaoqing R and Jian S</w:t>
      </w:r>
      <w:r w:rsidRPr="002959D2">
        <w:rPr>
          <w:lang w:bidi="bn-IN"/>
        </w:rPr>
        <w:t xml:space="preserve"> </w:t>
      </w:r>
      <w:r w:rsidRPr="002959D2">
        <w:rPr>
          <w:lang w:val="en-US"/>
        </w:rPr>
        <w:t xml:space="preserve">Deep residual learning for image recognition </w:t>
      </w:r>
      <w:del w:id="140" w:author="Haoning QU" w:date="2022-08-30T10:18:00Z">
        <w:r w:rsidRPr="002959D2" w:rsidDel="00051DFC">
          <w:rPr>
            <w:i/>
            <w:lang w:bidi="bn-IN"/>
          </w:rPr>
          <w:delText>Preprint</w:delText>
        </w:r>
      </w:del>
      <w:ins w:id="141" w:author="Haoning QU" w:date="2022-08-30T10:19:00Z">
        <w:r w:rsidR="0039564C">
          <w:rPr>
            <w:i/>
            <w:lang w:bidi="bn-IN"/>
          </w:rPr>
          <w:t>arXiv</w:t>
        </w:r>
      </w:ins>
      <w:r w:rsidRPr="002959D2">
        <w:rPr>
          <w:lang w:bidi="bn-IN"/>
        </w:rPr>
        <w:t xml:space="preserve"> cs.CV (2015)1512.03385v1</w:t>
      </w:r>
    </w:p>
    <w:p w14:paraId="46F8B56D" w14:textId="19068CCD" w:rsidR="00B87D99" w:rsidRPr="002959D2" w:rsidRDefault="00B87D99" w:rsidP="00B87D99">
      <w:pPr>
        <w:pStyle w:val="Reference"/>
      </w:pPr>
      <w:r w:rsidRPr="002959D2">
        <w:t>Jianrui C</w:t>
      </w:r>
      <w:r w:rsidRPr="002959D2">
        <w:rPr>
          <w:position w:val="8"/>
        </w:rPr>
        <w:t xml:space="preserve"> </w:t>
      </w:r>
      <w:del w:id="142" w:author="Haoning QU" w:date="2022-08-30T10:21:00Z">
        <w:r w:rsidRPr="002959D2" w:rsidDel="0039564C">
          <w:delText>,</w:delText>
        </w:r>
      </w:del>
      <w:r w:rsidRPr="002959D2">
        <w:t xml:space="preserve"> Hui Z</w:t>
      </w:r>
      <w:r w:rsidRPr="002959D2">
        <w:rPr>
          <w:position w:val="8"/>
        </w:rPr>
        <w:t xml:space="preserve"> </w:t>
      </w:r>
      <w:del w:id="143" w:author="Haoning QU" w:date="2022-08-30T10:21:00Z">
        <w:r w:rsidRPr="002959D2" w:rsidDel="0039564C">
          <w:delText>,</w:delText>
        </w:r>
      </w:del>
      <w:r w:rsidRPr="002959D2">
        <w:t xml:space="preserve"> Hongwei Y</w:t>
      </w:r>
      <w:del w:id="144" w:author="Haoning QU" w:date="2022-08-30T10:21:00Z">
        <w:r w:rsidRPr="002959D2" w:rsidDel="0039564C">
          <w:delText>,</w:delText>
        </w:r>
      </w:del>
      <w:r w:rsidRPr="002959D2">
        <w:t xml:space="preserve"> Zisheng C and Lei Z Toward real-world single image super-resolution: a new benchmark and a new model </w:t>
      </w:r>
      <w:del w:id="145" w:author="Haoning QU" w:date="2022-08-30T10:18:00Z">
        <w:r w:rsidRPr="002959D2" w:rsidDel="00051DFC">
          <w:rPr>
            <w:i/>
          </w:rPr>
          <w:delText>Preprint</w:delText>
        </w:r>
      </w:del>
      <w:ins w:id="146" w:author="Haoning QU" w:date="2022-08-30T10:19:00Z">
        <w:r w:rsidR="0039564C">
          <w:rPr>
            <w:i/>
          </w:rPr>
          <w:t>arXiv</w:t>
        </w:r>
      </w:ins>
      <w:r w:rsidRPr="002959D2">
        <w:t xml:space="preserve"> cs.CV (2019) 1904.00523</w:t>
      </w:r>
    </w:p>
    <w:p w14:paraId="16EB2C82" w14:textId="516DD026" w:rsidR="00B87D99" w:rsidRPr="002959D2" w:rsidRDefault="00B87D99" w:rsidP="00B87D99">
      <w:pPr>
        <w:pStyle w:val="Reference"/>
      </w:pPr>
      <w:r w:rsidRPr="002959D2">
        <w:t>Yang J</w:t>
      </w:r>
      <w:del w:id="147" w:author="Haoning QU" w:date="2022-08-30T10:21:00Z">
        <w:r w:rsidRPr="002959D2" w:rsidDel="0039564C">
          <w:delText>,</w:delText>
        </w:r>
      </w:del>
      <w:r w:rsidRPr="002959D2">
        <w:t xml:space="preserve"> Wright J</w:t>
      </w:r>
      <w:del w:id="148" w:author="Haoning QU" w:date="2022-08-30T10:21:00Z">
        <w:r w:rsidRPr="002959D2" w:rsidDel="0039564C">
          <w:delText>,</w:delText>
        </w:r>
      </w:del>
      <w:r w:rsidRPr="002959D2">
        <w:t xml:space="preserve"> Huang T S and Ma Y Image super resolution via sparse representation</w:t>
      </w:r>
      <w:r w:rsidRPr="002959D2">
        <w:rPr>
          <w:i/>
        </w:rPr>
        <w:t xml:space="preserve"> </w:t>
      </w:r>
      <w:del w:id="149" w:author="Haoning QU" w:date="2022-08-30T10:18:00Z">
        <w:r w:rsidRPr="002959D2" w:rsidDel="00051DFC">
          <w:rPr>
            <w:i/>
          </w:rPr>
          <w:delText>Preprint</w:delText>
        </w:r>
      </w:del>
      <w:ins w:id="150" w:author="Haoning QU" w:date="2022-08-30T10:19:00Z">
        <w:r w:rsidR="0039564C">
          <w:rPr>
            <w:i/>
          </w:rPr>
          <w:t>arXiv</w:t>
        </w:r>
      </w:ins>
      <w:r w:rsidRPr="002959D2">
        <w:t xml:space="preserve"> IEEE Transactions on Image Processing, vol. 19, no. 11, pp. 2861-2873 (2010)</w:t>
      </w:r>
    </w:p>
    <w:p w14:paraId="796298C4" w14:textId="77777777" w:rsidR="00B87D99" w:rsidRPr="002959D2" w:rsidRDefault="00B87D99" w:rsidP="00B87D99">
      <w:pPr>
        <w:pStyle w:val="Reference"/>
      </w:pPr>
      <w:r w:rsidRPr="002959D2">
        <w:t xml:space="preserve">Alain H and Djemel Z Image quality metrics: PSNR vs. SSIM </w:t>
      </w:r>
      <w:r w:rsidRPr="002959D2">
        <w:rPr>
          <w:i/>
        </w:rPr>
        <w:t>2010 International Conference on Pattern Recognition</w:t>
      </w:r>
    </w:p>
    <w:p w14:paraId="2CB3789B" w14:textId="5CDD81F2" w:rsidR="00B87D99" w:rsidRPr="002959D2" w:rsidRDefault="00B87D99" w:rsidP="00B87D99">
      <w:pPr>
        <w:pStyle w:val="Reference"/>
      </w:pPr>
      <w:r w:rsidRPr="002959D2">
        <w:t>Honggang C</w:t>
      </w:r>
      <w:del w:id="151" w:author="Haoning QU" w:date="2022-08-30T10:21:00Z">
        <w:r w:rsidRPr="002959D2" w:rsidDel="0039564C">
          <w:delText>,</w:delText>
        </w:r>
      </w:del>
      <w:r w:rsidRPr="002959D2">
        <w:t xml:space="preserve"> Xiaohai H</w:t>
      </w:r>
      <w:del w:id="152" w:author="Haoning QU" w:date="2022-08-30T10:21:00Z">
        <w:r w:rsidRPr="002959D2" w:rsidDel="0039564C">
          <w:delText>,</w:delText>
        </w:r>
      </w:del>
      <w:r w:rsidRPr="002959D2">
        <w:t xml:space="preserve"> Linbo Q</w:t>
      </w:r>
      <w:del w:id="153" w:author="Haoning QU" w:date="2022-08-30T10:21:00Z">
        <w:r w:rsidRPr="002959D2" w:rsidDel="0039564C">
          <w:delText>,</w:delText>
        </w:r>
      </w:del>
      <w:r w:rsidRPr="002959D2">
        <w:t xml:space="preserve"> Yuanyuan W</w:t>
      </w:r>
      <w:del w:id="154" w:author="Haoning QU" w:date="2022-08-30T10:21:00Z">
        <w:r w:rsidRPr="002959D2" w:rsidDel="0039564C">
          <w:delText>,</w:delText>
        </w:r>
      </w:del>
      <w:r w:rsidRPr="002959D2">
        <w:t xml:space="preserve"> Chao R and Ce Z Real-world single image super-resolution: a brief review </w:t>
      </w:r>
      <w:del w:id="155" w:author="Haoning QU" w:date="2022-08-30T10:18:00Z">
        <w:r w:rsidRPr="002959D2" w:rsidDel="00051DFC">
          <w:rPr>
            <w:i/>
          </w:rPr>
          <w:delText>Preprint</w:delText>
        </w:r>
      </w:del>
      <w:ins w:id="156" w:author="Haoning QU" w:date="2022-08-30T10:19:00Z">
        <w:r w:rsidR="0039564C">
          <w:rPr>
            <w:i/>
          </w:rPr>
          <w:t>arXiv</w:t>
        </w:r>
      </w:ins>
      <w:r w:rsidRPr="002959D2">
        <w:t xml:space="preserve"> eess.IV(2021 2103.02368v1</w:t>
      </w:r>
    </w:p>
    <w:p w14:paraId="5D0A9EFB" w14:textId="44E6007A" w:rsidR="00B87D99" w:rsidRPr="002959D2" w:rsidRDefault="00B87D99" w:rsidP="00B87D99">
      <w:pPr>
        <w:pStyle w:val="Reference"/>
      </w:pPr>
      <w:r w:rsidRPr="002959D2">
        <w:t>Djork-Arne ́ C</w:t>
      </w:r>
      <w:del w:id="157" w:author="Haoning QU" w:date="2022-08-30T10:21:00Z">
        <w:r w:rsidRPr="002959D2" w:rsidDel="0039564C">
          <w:delText>,</w:delText>
        </w:r>
      </w:del>
      <w:r w:rsidRPr="002959D2">
        <w:t xml:space="preserve"> Thomas U and Sepp H Fast and accurate deep network learning by exponential linear units (ELUS) </w:t>
      </w:r>
      <w:del w:id="158" w:author="Haoning QU" w:date="2022-08-30T10:18:00Z">
        <w:r w:rsidRPr="002959D2" w:rsidDel="00051DFC">
          <w:rPr>
            <w:i/>
          </w:rPr>
          <w:delText>Preprint</w:delText>
        </w:r>
      </w:del>
      <w:ins w:id="159" w:author="Haoning QU" w:date="2022-08-30T10:19:00Z">
        <w:r w:rsidR="0039564C">
          <w:rPr>
            <w:i/>
          </w:rPr>
          <w:t>arXiv</w:t>
        </w:r>
      </w:ins>
      <w:r w:rsidRPr="002959D2">
        <w:t xml:space="preserve"> cs.LG(2016) 1511.07289v5</w:t>
      </w:r>
    </w:p>
    <w:p w14:paraId="1D236408" w14:textId="602F59E0" w:rsidR="00B87D99" w:rsidRPr="002959D2" w:rsidRDefault="00B87D99" w:rsidP="00B87D99">
      <w:pPr>
        <w:pStyle w:val="Reference"/>
      </w:pPr>
      <w:r w:rsidRPr="002959D2">
        <w:t>Jiali W</w:t>
      </w:r>
      <w:del w:id="160" w:author="Haoning QU" w:date="2022-08-30T10:21:00Z">
        <w:r w:rsidRPr="002959D2" w:rsidDel="0039564C">
          <w:delText>,</w:delText>
        </w:r>
      </w:del>
      <w:r w:rsidRPr="002959D2">
        <w:t xml:space="preserve"> Zhengchun L</w:t>
      </w:r>
      <w:del w:id="161" w:author="Haoning QU" w:date="2022-08-30T10:21:00Z">
        <w:r w:rsidRPr="002959D2" w:rsidDel="0039564C">
          <w:delText>,</w:delText>
        </w:r>
      </w:del>
      <w:r w:rsidRPr="002959D2">
        <w:t xml:space="preserve"> Ian F</w:t>
      </w:r>
      <w:del w:id="162" w:author="Haoning QU" w:date="2022-08-30T10:21:00Z">
        <w:r w:rsidRPr="002959D2" w:rsidDel="0039564C">
          <w:delText>,</w:delText>
        </w:r>
      </w:del>
      <w:r w:rsidRPr="002959D2">
        <w:t xml:space="preserve"> Won C</w:t>
      </w:r>
      <w:del w:id="163" w:author="Haoning QU" w:date="2022-08-30T10:21:00Z">
        <w:r w:rsidRPr="002959D2" w:rsidDel="0039564C">
          <w:delText>,</w:delText>
        </w:r>
      </w:del>
      <w:r w:rsidRPr="002959D2">
        <w:t xml:space="preserve"> Rajkumar K and V. Rao K Fast and accurate learned multiresolution dynamical downscaling for precipitation </w:t>
      </w:r>
      <w:del w:id="164" w:author="Haoning QU" w:date="2022-08-30T10:18:00Z">
        <w:r w:rsidRPr="002959D2" w:rsidDel="00051DFC">
          <w:rPr>
            <w:i/>
          </w:rPr>
          <w:delText>Preprint</w:delText>
        </w:r>
      </w:del>
      <w:ins w:id="165" w:author="Haoning QU" w:date="2022-08-30T10:19:00Z">
        <w:r w:rsidR="0039564C">
          <w:rPr>
            <w:i/>
          </w:rPr>
          <w:t>arXiv</w:t>
        </w:r>
      </w:ins>
      <w:r w:rsidRPr="002959D2">
        <w:t xml:space="preserve"> cs.LG(2021) 2101.06813v1</w:t>
      </w:r>
    </w:p>
    <w:p w14:paraId="023D4622" w14:textId="51B2A351" w:rsidR="00B87D99" w:rsidRPr="002959D2" w:rsidRDefault="00B87D99" w:rsidP="00B87D99">
      <w:pPr>
        <w:pStyle w:val="Reference"/>
      </w:pPr>
      <w:r w:rsidRPr="002959D2">
        <w:t>Hang Z</w:t>
      </w:r>
      <w:del w:id="166" w:author="Haoning QU" w:date="2022-08-30T10:21:00Z">
        <w:r w:rsidRPr="002959D2" w:rsidDel="0039564C">
          <w:delText>,</w:delText>
        </w:r>
      </w:del>
      <w:r w:rsidRPr="002959D2">
        <w:t xml:space="preserve"> Orazio G</w:t>
      </w:r>
      <w:del w:id="167" w:author="Haoning QU" w:date="2022-08-30T10:21:00Z">
        <w:r w:rsidRPr="002959D2" w:rsidDel="0039564C">
          <w:delText>,</w:delText>
        </w:r>
      </w:del>
      <w:r w:rsidRPr="002959D2">
        <w:t xml:space="preserve"> Iuri F and Jan K Loss functions for image restoration with neural networks </w:t>
      </w:r>
      <w:del w:id="168" w:author="Haoning QU" w:date="2022-08-30T10:18:00Z">
        <w:r w:rsidRPr="002959D2" w:rsidDel="00051DFC">
          <w:rPr>
            <w:i/>
          </w:rPr>
          <w:delText>Preprint</w:delText>
        </w:r>
      </w:del>
      <w:ins w:id="169" w:author="Haoning QU" w:date="2022-08-30T10:19:00Z">
        <w:r w:rsidR="0039564C">
          <w:rPr>
            <w:i/>
          </w:rPr>
          <w:t>arXiv</w:t>
        </w:r>
      </w:ins>
      <w:r w:rsidRPr="002959D2">
        <w:t xml:space="preserve"> cs.LG(2021) 1511.08861v3</w:t>
      </w:r>
    </w:p>
    <w:p w14:paraId="2CCD196F" w14:textId="68D84516" w:rsidR="00B87D99" w:rsidRPr="002959D2" w:rsidRDefault="00B87D99" w:rsidP="00B87D99">
      <w:pPr>
        <w:pStyle w:val="Reference"/>
      </w:pPr>
      <w:r w:rsidRPr="002959D2">
        <w:t>Xuezhe M Apollo: an adaptive parameter-wise diagonal quasi-newton method for nonconvex stochastic optimization</w:t>
      </w:r>
      <w:r w:rsidRPr="002959D2">
        <w:rPr>
          <w:i/>
        </w:rPr>
        <w:t xml:space="preserve"> </w:t>
      </w:r>
      <w:del w:id="170" w:author="Haoning QU" w:date="2022-08-30T10:18:00Z">
        <w:r w:rsidRPr="002959D2" w:rsidDel="00051DFC">
          <w:rPr>
            <w:i/>
          </w:rPr>
          <w:delText>Preprint</w:delText>
        </w:r>
      </w:del>
      <w:ins w:id="171" w:author="Haoning QU" w:date="2022-08-30T10:19:00Z">
        <w:r w:rsidR="0039564C">
          <w:rPr>
            <w:i/>
          </w:rPr>
          <w:t>arXiv</w:t>
        </w:r>
      </w:ins>
      <w:r w:rsidRPr="002959D2">
        <w:t xml:space="preserve"> cs.LG (2016)2009.13586v6</w:t>
      </w:r>
    </w:p>
    <w:p w14:paraId="79AEACCB" w14:textId="606F9FBA" w:rsidR="00B87D99" w:rsidRPr="002959D2" w:rsidRDefault="00B87D99" w:rsidP="00B87D99">
      <w:pPr>
        <w:pStyle w:val="Reference"/>
      </w:pPr>
      <w:r w:rsidRPr="002959D2">
        <w:t>Bevilacqua M</w:t>
      </w:r>
      <w:del w:id="172" w:author="Haoning QU" w:date="2022-08-30T10:21:00Z">
        <w:r w:rsidRPr="002959D2" w:rsidDel="0039564C">
          <w:delText>,</w:delText>
        </w:r>
      </w:del>
      <w:r w:rsidRPr="002959D2">
        <w:t xml:space="preserve"> Roumy</w:t>
      </w:r>
      <w:del w:id="173" w:author="Haoning QU" w:date="2022-08-30T10:21:00Z">
        <w:r w:rsidRPr="002959D2" w:rsidDel="0039564C">
          <w:delText>,</w:delText>
        </w:r>
      </w:del>
      <w:r w:rsidRPr="002959D2">
        <w:t xml:space="preserve"> A</w:t>
      </w:r>
      <w:del w:id="174" w:author="Haoning QU" w:date="2022-08-30T10:21:00Z">
        <w:r w:rsidRPr="002959D2" w:rsidDel="0039564C">
          <w:delText>,</w:delText>
        </w:r>
      </w:del>
      <w:r w:rsidRPr="002959D2">
        <w:t xml:space="preserve"> Guillemot C and Morel M.L.A. Low-complexity single-image super-resolution based on nonnegative neighbor embedding</w:t>
      </w:r>
      <w:r w:rsidRPr="002959D2">
        <w:rPr>
          <w:i/>
        </w:rPr>
        <w:t xml:space="preserve"> </w:t>
      </w:r>
      <w:del w:id="175" w:author="Haoning QU" w:date="2022-08-30T10:18:00Z">
        <w:r w:rsidRPr="002959D2" w:rsidDel="00051DFC">
          <w:rPr>
            <w:i/>
          </w:rPr>
          <w:delText>Preprint</w:delText>
        </w:r>
      </w:del>
      <w:ins w:id="176" w:author="Haoning QU" w:date="2022-08-30T10:19:00Z">
        <w:r w:rsidR="0039564C">
          <w:rPr>
            <w:i/>
          </w:rPr>
          <w:t>arXiv</w:t>
        </w:r>
      </w:ins>
      <w:r w:rsidRPr="002959D2">
        <w:t xml:space="preserve"> BMVC. (2012)</w:t>
      </w:r>
    </w:p>
    <w:p w14:paraId="571747C7" w14:textId="0062810A" w:rsidR="00B87D99" w:rsidRPr="002959D2" w:rsidRDefault="00B87D99" w:rsidP="00B87D99">
      <w:pPr>
        <w:pStyle w:val="Reference"/>
      </w:pPr>
      <w:r w:rsidRPr="002959D2">
        <w:t>Zeyde R</w:t>
      </w:r>
      <w:del w:id="177" w:author="Haoning QU" w:date="2022-08-30T10:21:00Z">
        <w:r w:rsidRPr="002959D2" w:rsidDel="0039564C">
          <w:delText>,</w:delText>
        </w:r>
      </w:del>
      <w:r w:rsidRPr="002959D2">
        <w:t xml:space="preserve"> Elad M and Protter M On single image scale-up using sparse-representations</w:t>
      </w:r>
      <w:r w:rsidRPr="002959D2">
        <w:rPr>
          <w:i/>
        </w:rPr>
        <w:t xml:space="preserve"> </w:t>
      </w:r>
      <w:del w:id="178" w:author="Haoning QU" w:date="2022-08-30T10:18:00Z">
        <w:r w:rsidRPr="002959D2" w:rsidDel="00051DFC">
          <w:rPr>
            <w:i/>
          </w:rPr>
          <w:delText>Preprint</w:delText>
        </w:r>
      </w:del>
      <w:ins w:id="179" w:author="Haoning QU" w:date="2022-08-30T10:19:00Z">
        <w:r w:rsidR="0039564C">
          <w:rPr>
            <w:i/>
          </w:rPr>
          <w:t>arXiv</w:t>
        </w:r>
      </w:ins>
      <w:r w:rsidRPr="002959D2">
        <w:rPr>
          <w:rFonts w:eastAsia="PingFang SC"/>
        </w:rPr>
        <w:t xml:space="preserve"> </w:t>
      </w:r>
      <w:r w:rsidRPr="002959D2">
        <w:rPr>
          <w:i/>
        </w:rPr>
        <w:t>Curves and Surfaces</w:t>
      </w:r>
      <w:r w:rsidRPr="002959D2">
        <w:t xml:space="preserve"> (2012) 711–730</w:t>
      </w:r>
    </w:p>
    <w:p w14:paraId="35F6AE8B" w14:textId="656A87C3" w:rsidR="00B87D99" w:rsidDel="0049218E" w:rsidRDefault="00B87D99" w:rsidP="00B87D99">
      <w:pPr>
        <w:pStyle w:val="Reference"/>
        <w:rPr>
          <w:del w:id="180" w:author="yan hong" w:date="2022-08-30T20:54:00Z"/>
        </w:rPr>
      </w:pPr>
      <w:r w:rsidRPr="002959D2">
        <w:lastRenderedPageBreak/>
        <w:t>Martin D</w:t>
      </w:r>
      <w:del w:id="181" w:author="Haoning QU" w:date="2022-08-30T10:21:00Z">
        <w:r w:rsidRPr="002959D2" w:rsidDel="0039564C">
          <w:delText>,</w:delText>
        </w:r>
      </w:del>
      <w:r w:rsidRPr="002959D2">
        <w:t xml:space="preserve"> Fowlkes C</w:t>
      </w:r>
      <w:del w:id="182" w:author="Haoning QU" w:date="2022-08-30T10:21:00Z">
        <w:r w:rsidRPr="002959D2" w:rsidDel="0039564C">
          <w:delText>,</w:delText>
        </w:r>
      </w:del>
      <w:r w:rsidRPr="002959D2">
        <w:t xml:space="preserve"> Tal D and Malik J A database of human segmented natural images and its application to evaluating segmentation algorithms and measuring ecological statistics</w:t>
      </w:r>
      <w:r w:rsidRPr="002959D2">
        <w:rPr>
          <w:i/>
        </w:rPr>
        <w:t xml:space="preserve"> </w:t>
      </w:r>
      <w:del w:id="183" w:author="Haoning QU" w:date="2022-08-30T10:18:00Z">
        <w:r w:rsidRPr="002959D2" w:rsidDel="00051DFC">
          <w:rPr>
            <w:i/>
          </w:rPr>
          <w:delText>Preprint</w:delText>
        </w:r>
      </w:del>
      <w:ins w:id="184" w:author="Haoning QU" w:date="2022-08-30T10:19:00Z">
        <w:r w:rsidR="0039564C">
          <w:rPr>
            <w:i/>
          </w:rPr>
          <w:t>arXiv</w:t>
        </w:r>
      </w:ins>
      <w:r w:rsidRPr="002959D2">
        <w:t xml:space="preserve"> ICCV Volume 2 (2001) 416–423</w:t>
      </w:r>
    </w:p>
    <w:p w14:paraId="1EB386AB" w14:textId="6734BFE3" w:rsidR="009A0487" w:rsidDel="0049218E" w:rsidRDefault="009A0487">
      <w:pPr>
        <w:pStyle w:val="Reference"/>
        <w:ind w:left="0"/>
        <w:rPr>
          <w:del w:id="185" w:author="yan hong" w:date="2022-08-30T20:54:00Z"/>
        </w:rPr>
        <w:pPrChange w:id="186" w:author="yan hong" w:date="2022-08-30T20:54:00Z">
          <w:pPr>
            <w:pStyle w:val="Reference"/>
          </w:pPr>
        </w:pPrChange>
      </w:pPr>
      <w:del w:id="187" w:author="yan hong" w:date="2022-08-30T20:54:00Z">
        <w:r w:rsidDel="0049218E">
          <w:delText>Another reference</w:delText>
        </w:r>
      </w:del>
    </w:p>
    <w:p w14:paraId="1EB386AD" w14:textId="77777777" w:rsidR="009A0487" w:rsidRDefault="009A0487">
      <w:pPr>
        <w:pStyle w:val="Reference"/>
        <w:pPrChange w:id="188" w:author="yan hong" w:date="2022-08-30T20:54:00Z">
          <w:pPr>
            <w:pStyle w:val="Reference"/>
            <w:numPr>
              <w:numId w:val="0"/>
            </w:numPr>
            <w:ind w:left="0" w:firstLine="0"/>
          </w:pPr>
        </w:pPrChange>
      </w:pPr>
    </w:p>
    <w:p w14:paraId="1EB386AE" w14:textId="77777777" w:rsidR="006F45A4" w:rsidRPr="00C05E48" w:rsidRDefault="006F45A4"/>
    <w:sectPr w:rsidR="006F45A4" w:rsidRPr="00C05E48">
      <w:headerReference w:type="default" r:id="rId12"/>
      <w:footnotePr>
        <w:pos w:val="beneathText"/>
      </w:footnotePr>
      <w:endnotePr>
        <w:numFmt w:val="chicago"/>
        <w:numStart w:val="4"/>
      </w:endnotePr>
      <w:pgSz w:w="11907" w:h="16840" w:code="9"/>
      <w:pgMar w:top="2268" w:right="1418" w:bottom="1531" w:left="141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426E3" w14:textId="77777777" w:rsidR="007C3A38" w:rsidRDefault="007C3A38">
      <w:r>
        <w:separator/>
      </w:r>
    </w:p>
  </w:endnote>
  <w:endnote w:type="continuationSeparator" w:id="0">
    <w:p w14:paraId="2BD7A3E3" w14:textId="77777777" w:rsidR="007C3A38" w:rsidRDefault="007C3A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Sabon">
    <w:altName w:val="Calibri"/>
    <w:panose1 w:val="020B0604020202020204"/>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PingFang SC">
    <w:panose1 w:val="020B0400000000000000"/>
    <w:charset w:val="86"/>
    <w:family w:val="swiss"/>
    <w:pitch w:val="variable"/>
    <w:sig w:usb0="A00002FF" w:usb1="7ACFFDFB" w:usb2="00000017" w:usb3="00000000" w:csb0="00040001" w:csb1="00000000"/>
  </w:font>
  <w:font w:name="Cambria">
    <w:panose1 w:val="02040503050406030204"/>
    <w:charset w:val="00"/>
    <w:family w:val="roman"/>
    <w:pitch w:val="variable"/>
    <w:sig w:usb0="E00006FF" w:usb1="420024FF" w:usb2="02000000" w:usb3="00000000" w:csb0="0000019F"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3930F" w14:textId="77777777" w:rsidR="007C3A38" w:rsidRPr="00043761" w:rsidRDefault="007C3A38">
      <w:pPr>
        <w:pStyle w:val="Bulleted"/>
        <w:numPr>
          <w:ilvl w:val="0"/>
          <w:numId w:val="0"/>
        </w:numPr>
        <w:rPr>
          <w:rFonts w:ascii="Sabon" w:hAnsi="Sabon"/>
          <w:color w:val="auto"/>
          <w:szCs w:val="20"/>
        </w:rPr>
      </w:pPr>
      <w:r>
        <w:separator/>
      </w:r>
    </w:p>
  </w:footnote>
  <w:footnote w:type="continuationSeparator" w:id="0">
    <w:p w14:paraId="13CCD54E" w14:textId="77777777" w:rsidR="007C3A38" w:rsidRDefault="007C3A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86B4" w14:textId="77777777" w:rsidR="009A0487" w:rsidRDefault="009A0487"/>
  <w:p w14:paraId="1EB386B5" w14:textId="77777777" w:rsidR="009A0487" w:rsidRDefault="009A0487"/>
  <w:p w14:paraId="1EB386B6" w14:textId="77777777" w:rsidR="009A0487" w:rsidRDefault="009A0487"/>
  <w:p w14:paraId="1EB386B7" w14:textId="77777777" w:rsidR="009A0487" w:rsidRDefault="009A0487"/>
  <w:p w14:paraId="1EB386B8" w14:textId="77777777" w:rsidR="009A0487" w:rsidRDefault="009A0487"/>
  <w:p w14:paraId="1EB386B9" w14:textId="77777777" w:rsidR="009A0487" w:rsidRDefault="009A04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C6A"/>
    <w:multiLevelType w:val="multilevel"/>
    <w:tmpl w:val="673A7A1C"/>
    <w:lvl w:ilvl="0">
      <w:start w:val="1"/>
      <w:numFmt w:val="decimal"/>
      <w:pStyle w:val="Section"/>
      <w:suff w:val="nothing"/>
      <w:lvlText w:val="%1.  "/>
      <w:lvlJc w:val="left"/>
      <w:pPr>
        <w:ind w:left="0" w:firstLine="0"/>
      </w:pPr>
      <w:rPr>
        <w:rFonts w:hint="default"/>
      </w:rPr>
    </w:lvl>
    <w:lvl w:ilvl="1">
      <w:start w:val="1"/>
      <w:numFmt w:val="decimal"/>
      <w:pStyle w:val="Subsection"/>
      <w:suff w:val="nothing"/>
      <w:lvlText w:val="%1.%2.  "/>
      <w:lvlJc w:val="left"/>
      <w:pPr>
        <w:ind w:left="0" w:firstLine="0"/>
      </w:pPr>
      <w:rPr>
        <w:rFonts w:hint="default"/>
      </w:rPr>
    </w:lvl>
    <w:lvl w:ilvl="2">
      <w:start w:val="1"/>
      <w:numFmt w:val="decimal"/>
      <w:pStyle w:val="Subsubsection"/>
      <w:suff w:val="nothing"/>
      <w:lvlText w:val="%1.%2.%3.  "/>
      <w:lvlJc w:val="left"/>
      <w:pPr>
        <w:ind w:left="0" w:firstLine="142"/>
      </w:pPr>
      <w:rPr>
        <w:rFonts w:hint="default"/>
        <w:i/>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7B85171"/>
    <w:multiLevelType w:val="hybridMultilevel"/>
    <w:tmpl w:val="F8E87F92"/>
    <w:lvl w:ilvl="0" w:tplc="6F50F20E">
      <w:start w:val="1"/>
      <w:numFmt w:val="bullet"/>
      <w:pStyle w:val="Bulleted"/>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5D9556E6"/>
    <w:multiLevelType w:val="hybridMultilevel"/>
    <w:tmpl w:val="8C54D8DC"/>
    <w:lvl w:ilvl="0" w:tplc="F7F88E22">
      <w:start w:val="1"/>
      <w:numFmt w:val="decimal"/>
      <w:pStyle w:val="Reference"/>
      <w:lvlText w:val="[%1]"/>
      <w:lvlJc w:val="left"/>
      <w:pPr>
        <w:tabs>
          <w:tab w:val="num" w:pos="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7FCE5D00"/>
    <w:multiLevelType w:val="multilevel"/>
    <w:tmpl w:val="04090023"/>
    <w:lvl w:ilvl="0">
      <w:start w:val="1"/>
      <w:numFmt w:val="upperRoman"/>
      <w:pStyle w:val="Heading1"/>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pStyle w:val="Heading3"/>
      <w:lvlText w:val="(%3)"/>
      <w:lvlJc w:val="left"/>
      <w:pPr>
        <w:tabs>
          <w:tab w:val="num" w:pos="720"/>
        </w:tabs>
        <w:ind w:left="720" w:hanging="432"/>
      </w:pPr>
    </w:lvl>
    <w:lvl w:ilvl="3">
      <w:start w:val="1"/>
      <w:numFmt w:val="lowerRoman"/>
      <w:pStyle w:val="Heading4"/>
      <w:lvlText w:val="(%4)"/>
      <w:lvlJc w:val="right"/>
      <w:pPr>
        <w:tabs>
          <w:tab w:val="num" w:pos="864"/>
        </w:tabs>
        <w:ind w:left="864" w:hanging="144"/>
      </w:pPr>
    </w:lvl>
    <w:lvl w:ilvl="4">
      <w:start w:val="1"/>
      <w:numFmt w:val="decimal"/>
      <w:pStyle w:val="Heading5"/>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num w:numId="1" w16cid:durableId="851339361">
    <w:abstractNumId w:val="3"/>
  </w:num>
  <w:num w:numId="2" w16cid:durableId="24982543">
    <w:abstractNumId w:val="1"/>
  </w:num>
  <w:num w:numId="3" w16cid:durableId="2031058196">
    <w:abstractNumId w:val="0"/>
  </w:num>
  <w:num w:numId="4" w16cid:durableId="555514142">
    <w:abstractNumId w:val="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an hong">
    <w15:presenceInfo w15:providerId="Windows Live" w15:userId="000e4ccbeb503376"/>
  </w15:person>
  <w15:person w15:author="Haoning QU">
    <w15:presenceInfo w15:providerId="Windows Live" w15:userId="23bf79e59ca9a2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851"/>
  <w:displayHorizontalDrawingGridEvery w:val="0"/>
  <w:displayVerticalDrawingGridEvery w:val="0"/>
  <w:doNotUseMarginsForDrawingGridOrigin/>
  <w:noPunctuationKerning/>
  <w:characterSpacingControl w:val="doNotCompress"/>
  <w:hdrShapeDefaults>
    <o:shapedefaults v:ext="edit" spidmax="2050"/>
  </w:hdrShapeDefaults>
  <w:footnotePr>
    <w:pos w:val="beneathText"/>
    <w:footnote w:id="-1"/>
    <w:footnote w:id="0"/>
  </w:footnotePr>
  <w:endnotePr>
    <w:numFmt w:val="chicago"/>
    <w:numStart w:val="4"/>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6BE4"/>
    <w:rsid w:val="00006EA6"/>
    <w:rsid w:val="000353C6"/>
    <w:rsid w:val="00042664"/>
    <w:rsid w:val="00046A1D"/>
    <w:rsid w:val="00051DFC"/>
    <w:rsid w:val="000B2679"/>
    <w:rsid w:val="00125110"/>
    <w:rsid w:val="00152AD2"/>
    <w:rsid w:val="00194641"/>
    <w:rsid w:val="001D747C"/>
    <w:rsid w:val="001E6BE0"/>
    <w:rsid w:val="001F2B21"/>
    <w:rsid w:val="00217A99"/>
    <w:rsid w:val="0022342B"/>
    <w:rsid w:val="002329B8"/>
    <w:rsid w:val="002B3475"/>
    <w:rsid w:val="002C0B41"/>
    <w:rsid w:val="003252FF"/>
    <w:rsid w:val="003877CC"/>
    <w:rsid w:val="003904DC"/>
    <w:rsid w:val="00394C49"/>
    <w:rsid w:val="0039564C"/>
    <w:rsid w:val="003A795D"/>
    <w:rsid w:val="003B228A"/>
    <w:rsid w:val="003E1C84"/>
    <w:rsid w:val="003E2D88"/>
    <w:rsid w:val="003E59C9"/>
    <w:rsid w:val="003E704E"/>
    <w:rsid w:val="003F1D9A"/>
    <w:rsid w:val="00405AC2"/>
    <w:rsid w:val="00420DC1"/>
    <w:rsid w:val="004366F8"/>
    <w:rsid w:val="004411E3"/>
    <w:rsid w:val="0047611F"/>
    <w:rsid w:val="0049218E"/>
    <w:rsid w:val="004A10E6"/>
    <w:rsid w:val="005158FA"/>
    <w:rsid w:val="005354A0"/>
    <w:rsid w:val="00572365"/>
    <w:rsid w:val="0057246D"/>
    <w:rsid w:val="005859C4"/>
    <w:rsid w:val="00592B6B"/>
    <w:rsid w:val="005963DE"/>
    <w:rsid w:val="005A05E1"/>
    <w:rsid w:val="005B314D"/>
    <w:rsid w:val="005C5159"/>
    <w:rsid w:val="00600BFB"/>
    <w:rsid w:val="00607F93"/>
    <w:rsid w:val="006128B1"/>
    <w:rsid w:val="00633134"/>
    <w:rsid w:val="0064547C"/>
    <w:rsid w:val="006770FA"/>
    <w:rsid w:val="00695D4E"/>
    <w:rsid w:val="006F45A4"/>
    <w:rsid w:val="007058DF"/>
    <w:rsid w:val="00733CB3"/>
    <w:rsid w:val="00760817"/>
    <w:rsid w:val="007C3A38"/>
    <w:rsid w:val="00812F34"/>
    <w:rsid w:val="00861798"/>
    <w:rsid w:val="008622FA"/>
    <w:rsid w:val="00875919"/>
    <w:rsid w:val="008C7639"/>
    <w:rsid w:val="008E27F3"/>
    <w:rsid w:val="008E2C72"/>
    <w:rsid w:val="008E3E69"/>
    <w:rsid w:val="0093054E"/>
    <w:rsid w:val="0093185D"/>
    <w:rsid w:val="00965538"/>
    <w:rsid w:val="009A0487"/>
    <w:rsid w:val="009B0EE4"/>
    <w:rsid w:val="009F6922"/>
    <w:rsid w:val="00A124D2"/>
    <w:rsid w:val="00A201C2"/>
    <w:rsid w:val="00A25C1D"/>
    <w:rsid w:val="00A63AD1"/>
    <w:rsid w:val="00A868E0"/>
    <w:rsid w:val="00AA7A89"/>
    <w:rsid w:val="00AB0DF1"/>
    <w:rsid w:val="00AD1510"/>
    <w:rsid w:val="00B04343"/>
    <w:rsid w:val="00B05982"/>
    <w:rsid w:val="00B1281C"/>
    <w:rsid w:val="00B32B3D"/>
    <w:rsid w:val="00B417AA"/>
    <w:rsid w:val="00B72D17"/>
    <w:rsid w:val="00B7547D"/>
    <w:rsid w:val="00B83F45"/>
    <w:rsid w:val="00B86036"/>
    <w:rsid w:val="00B87D99"/>
    <w:rsid w:val="00BA16B0"/>
    <w:rsid w:val="00BA3E76"/>
    <w:rsid w:val="00BC1C79"/>
    <w:rsid w:val="00BD4E74"/>
    <w:rsid w:val="00BF6607"/>
    <w:rsid w:val="00C04823"/>
    <w:rsid w:val="00C230F8"/>
    <w:rsid w:val="00C860B9"/>
    <w:rsid w:val="00CD483C"/>
    <w:rsid w:val="00CE51C9"/>
    <w:rsid w:val="00D21138"/>
    <w:rsid w:val="00D53212"/>
    <w:rsid w:val="00D545AB"/>
    <w:rsid w:val="00D75A91"/>
    <w:rsid w:val="00D93790"/>
    <w:rsid w:val="00D93DC5"/>
    <w:rsid w:val="00DB42F6"/>
    <w:rsid w:val="00DF0ACA"/>
    <w:rsid w:val="00E078FE"/>
    <w:rsid w:val="00E360D7"/>
    <w:rsid w:val="00E375B0"/>
    <w:rsid w:val="00E9506C"/>
    <w:rsid w:val="00EA47F8"/>
    <w:rsid w:val="00EB6D35"/>
    <w:rsid w:val="00EF6BE4"/>
    <w:rsid w:val="00EF7122"/>
    <w:rsid w:val="00F037F2"/>
    <w:rsid w:val="00F06D2D"/>
    <w:rsid w:val="00F33289"/>
    <w:rsid w:val="00F35582"/>
    <w:rsid w:val="00F55253"/>
    <w:rsid w:val="00F81F2A"/>
    <w:rsid w:val="00F90D02"/>
    <w:rsid w:val="00FC0A7F"/>
    <w:rsid w:val="00FC7DCD"/>
    <w:rsid w:val="00FF5A2F"/>
  </w:rsids>
  <m:mathPr>
    <m:mathFont m:val="Cambria Math"/>
    <m:brkBin m:val="before"/>
    <m:brkBinSub m:val="--"/>
    <m:smallFrac m:val="0"/>
    <m:dispDef/>
    <m:lMargin m:val="0"/>
    <m:rMargin m:val="0"/>
    <m:defJc m:val="centerGroup"/>
    <m:wrapIndent m:val="1440"/>
    <m:intLim m:val="subSup"/>
    <m:naryLim m:val="undOvr"/>
  </m:mathPr>
  <w:themeFontLang w:val="en-GB"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B38699"/>
  <w15:docId w15:val="{58F9E6B2-A76D-4E94-828C-54F8E9800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w:hAnsi="Times"/>
      <w:sz w:val="22"/>
      <w:lang w:eastAsia="en-US"/>
    </w:rPr>
  </w:style>
  <w:style w:type="paragraph" w:styleId="Heading1">
    <w:name w:val="heading 1"/>
    <w:basedOn w:val="Normal"/>
    <w:next w:val="Normal"/>
    <w:qFormat/>
    <w:pPr>
      <w:keepNext/>
      <w:widowControl w:val="0"/>
      <w:numPr>
        <w:numId w:val="1"/>
      </w:numPr>
      <w:jc w:val="both"/>
      <w:outlineLvl w:val="0"/>
    </w:pPr>
    <w:rPr>
      <w:rFonts w:ascii="Times New Roman" w:eastAsia="SimSun" w:hAnsi="Times New Roman"/>
      <w:b/>
      <w:kern w:val="2"/>
      <w:sz w:val="24"/>
      <w:szCs w:val="24"/>
      <w:lang w:val="en-US" w:eastAsia="zh-CN"/>
    </w:rPr>
  </w:style>
  <w:style w:type="paragraph" w:styleId="Heading2">
    <w:name w:val="heading 2"/>
    <w:basedOn w:val="Subsection"/>
    <w:next w:val="Normal"/>
    <w:autoRedefine/>
    <w:qFormat/>
    <w:rsid w:val="00733CB3"/>
    <w:pPr>
      <w:outlineLvl w:val="1"/>
    </w:pPr>
    <w:rPr>
      <w:i/>
    </w:rPr>
  </w:style>
  <w:style w:type="paragraph" w:styleId="Heading3">
    <w:name w:val="heading 3"/>
    <w:basedOn w:val="Normal"/>
    <w:next w:val="Normal"/>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sz w:val="24"/>
      <w:szCs w:val="24"/>
    </w:rPr>
  </w:style>
  <w:style w:type="paragraph" w:styleId="Heading9">
    <w:name w:val="heading 9"/>
    <w:basedOn w:val="Normal"/>
    <w:next w:val="Normal"/>
    <w:qFormat/>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subsection">
    <w:name w:val="Subsubsection"/>
    <w:next w:val="Bodytext"/>
    <w:link w:val="SubsubsectionChar"/>
    <w:pPr>
      <w:numPr>
        <w:ilvl w:val="2"/>
        <w:numId w:val="3"/>
      </w:numPr>
      <w:spacing w:before="240"/>
      <w:ind w:firstLine="0"/>
    </w:pPr>
    <w:rPr>
      <w:rFonts w:ascii="Times" w:hAnsi="Times"/>
      <w:i/>
      <w:iCs/>
      <w:color w:val="000000"/>
      <w:sz w:val="22"/>
      <w:szCs w:val="22"/>
      <w:lang w:eastAsia="en-US"/>
    </w:rPr>
  </w:style>
  <w:style w:type="paragraph" w:customStyle="1" w:styleId="Bodytext">
    <w:name w:val="Bodytext"/>
    <w:next w:val="BodytextIndented"/>
    <w:pPr>
      <w:jc w:val="both"/>
    </w:pPr>
    <w:rPr>
      <w:rFonts w:ascii="Times" w:hAnsi="Times"/>
      <w:iCs/>
      <w:color w:val="000000"/>
      <w:sz w:val="22"/>
      <w:szCs w:val="22"/>
      <w:lang w:val="en-US" w:eastAsia="en-US"/>
    </w:rPr>
  </w:style>
  <w:style w:type="paragraph" w:customStyle="1" w:styleId="BodytextIndented">
    <w:name w:val="BodytextIndented"/>
    <w:basedOn w:val="Bodytext"/>
    <w:pPr>
      <w:ind w:firstLine="284"/>
    </w:pPr>
  </w:style>
  <w:style w:type="character" w:customStyle="1" w:styleId="SubsubsectionChar">
    <w:name w:val="Subsubsection Char"/>
    <w:link w:val="Subsubsection"/>
    <w:rPr>
      <w:rFonts w:ascii="Times" w:hAnsi="Times"/>
      <w:i/>
      <w:iCs/>
      <w:color w:val="000000"/>
      <w:sz w:val="22"/>
      <w:szCs w:val="22"/>
      <w:lang w:eastAsia="en-US"/>
    </w:rPr>
  </w:style>
  <w:style w:type="paragraph" w:customStyle="1" w:styleId="Section">
    <w:name w:val="Section"/>
    <w:next w:val="Bodytext"/>
    <w:pPr>
      <w:numPr>
        <w:numId w:val="3"/>
      </w:numPr>
      <w:spacing w:before="240"/>
    </w:pPr>
    <w:rPr>
      <w:rFonts w:ascii="Times" w:hAnsi="Times"/>
      <w:b/>
      <w:iCs/>
      <w:color w:val="000000"/>
      <w:sz w:val="22"/>
      <w:szCs w:val="22"/>
      <w:lang w:eastAsia="en-US"/>
    </w:rPr>
  </w:style>
  <w:style w:type="paragraph" w:styleId="FootnoteText">
    <w:name w:val="footnote text"/>
    <w:basedOn w:val="Normal"/>
    <w:semiHidden/>
    <w:rPr>
      <w:sz w:val="20"/>
    </w:rPr>
  </w:style>
  <w:style w:type="character" w:styleId="FootnoteReference">
    <w:name w:val="footnote reference"/>
    <w:semiHidden/>
    <w:rPr>
      <w:rFonts w:ascii="Times New Roman" w:hAnsi="Times New Roman"/>
      <w:sz w:val="22"/>
      <w:szCs w:val="22"/>
      <w:vertAlign w:val="superscript"/>
    </w:rPr>
  </w:style>
  <w:style w:type="paragraph" w:customStyle="1" w:styleId="Bulleted">
    <w:name w:val="Bulleted"/>
    <w:pPr>
      <w:numPr>
        <w:numId w:val="2"/>
      </w:numPr>
      <w:jc w:val="both"/>
    </w:pPr>
    <w:rPr>
      <w:rFonts w:ascii="Times" w:hAnsi="Times"/>
      <w:color w:val="000000"/>
      <w:sz w:val="22"/>
      <w:szCs w:val="22"/>
      <w:lang w:eastAsia="en-US"/>
    </w:rPr>
  </w:style>
  <w:style w:type="paragraph" w:styleId="EndnoteText">
    <w:name w:val="endnote text"/>
    <w:basedOn w:val="Normal"/>
    <w:semiHidden/>
    <w:rPr>
      <w:sz w:val="20"/>
    </w:rPr>
  </w:style>
  <w:style w:type="character" w:styleId="EndnoteReference">
    <w:name w:val="endnote reference"/>
    <w:semiHidden/>
    <w:rPr>
      <w:vertAlign w:val="superscript"/>
    </w:rPr>
  </w:style>
  <w:style w:type="paragraph" w:customStyle="1" w:styleId="Subsection">
    <w:name w:val="Subsection"/>
    <w:next w:val="Bodytext"/>
    <w:pPr>
      <w:numPr>
        <w:ilvl w:val="1"/>
        <w:numId w:val="3"/>
      </w:numPr>
      <w:spacing w:before="240"/>
    </w:pPr>
    <w:rPr>
      <w:rFonts w:ascii="Times" w:hAnsi="Times"/>
      <w:iCs/>
      <w:color w:val="000000"/>
      <w:sz w:val="22"/>
      <w:szCs w:val="22"/>
      <w:lang w:eastAsia="en-US"/>
    </w:rPr>
  </w:style>
  <w:style w:type="paragraph" w:customStyle="1" w:styleId="E-mail">
    <w:name w:val="E-mail"/>
    <w:next w:val="Abstract"/>
    <w:pPr>
      <w:spacing w:after="240"/>
      <w:ind w:left="1418"/>
    </w:pPr>
    <w:rPr>
      <w:rFonts w:ascii="Times" w:hAnsi="Times"/>
      <w:noProof/>
      <w:sz w:val="22"/>
      <w:szCs w:val="22"/>
      <w:lang w:val="en-US" w:eastAsia="en-US"/>
    </w:rPr>
  </w:style>
  <w:style w:type="paragraph" w:customStyle="1" w:styleId="Abstract">
    <w:name w:val="Abstract"/>
    <w:next w:val="Section"/>
    <w:pPr>
      <w:spacing w:after="454"/>
      <w:ind w:left="1418"/>
      <w:jc w:val="both"/>
    </w:pPr>
    <w:rPr>
      <w:rFonts w:ascii="Times" w:hAnsi="Times"/>
      <w:color w:val="000000"/>
      <w:lang w:eastAsia="en-US"/>
    </w:rPr>
  </w:style>
  <w:style w:type="paragraph" w:customStyle="1" w:styleId="Sectionnonumber">
    <w:name w:val="Section (no number)"/>
    <w:next w:val="Bodytext"/>
    <w:pPr>
      <w:spacing w:before="240"/>
    </w:pPr>
    <w:rPr>
      <w:rFonts w:ascii="Times" w:hAnsi="Times"/>
      <w:b/>
      <w:iCs/>
      <w:color w:val="000000"/>
      <w:sz w:val="22"/>
      <w:szCs w:val="22"/>
      <w:lang w:val="en-US" w:eastAsia="en-US"/>
    </w:rPr>
  </w:style>
  <w:style w:type="character" w:styleId="PageNumber">
    <w:name w:val="page number"/>
    <w:basedOn w:val="DefaultParagraphFont"/>
    <w:semiHidden/>
  </w:style>
  <w:style w:type="paragraph" w:styleId="Title">
    <w:name w:val="Title"/>
    <w:basedOn w:val="Normal"/>
    <w:next w:val="Authors"/>
    <w:qFormat/>
    <w:pPr>
      <w:spacing w:before="1588" w:after="567"/>
    </w:pPr>
    <w:rPr>
      <w:b/>
      <w:sz w:val="34"/>
      <w:szCs w:val="34"/>
    </w:rPr>
  </w:style>
  <w:style w:type="paragraph" w:customStyle="1" w:styleId="Authors">
    <w:name w:val="Authors"/>
    <w:next w:val="Addresses"/>
    <w:pPr>
      <w:spacing w:after="113"/>
      <w:ind w:left="1418"/>
    </w:pPr>
    <w:rPr>
      <w:rFonts w:ascii="Times" w:hAnsi="Times"/>
      <w:b/>
      <w:sz w:val="22"/>
      <w:szCs w:val="22"/>
      <w:lang w:eastAsia="en-US"/>
    </w:rPr>
  </w:style>
  <w:style w:type="paragraph" w:customStyle="1" w:styleId="Addresses">
    <w:name w:val="Addresses"/>
    <w:next w:val="E-mail"/>
    <w:pPr>
      <w:spacing w:after="240"/>
      <w:ind w:left="1418"/>
    </w:pPr>
    <w:rPr>
      <w:rFonts w:ascii="Times" w:hAnsi="Times"/>
      <w:sz w:val="22"/>
      <w:szCs w:val="22"/>
      <w:lang w:eastAsia="en-US"/>
    </w:rPr>
  </w:style>
  <w:style w:type="paragraph" w:customStyle="1" w:styleId="FigureCaption">
    <w:name w:val="FigureCaption"/>
    <w:pPr>
      <w:spacing w:before="170"/>
      <w:ind w:left="28"/>
      <w:jc w:val="center"/>
    </w:pPr>
    <w:rPr>
      <w:rFonts w:ascii="Times" w:hAnsi="Times"/>
      <w:color w:val="000000"/>
      <w:sz w:val="22"/>
      <w:szCs w:val="22"/>
      <w:lang w:eastAsia="en-US"/>
    </w:rPr>
  </w:style>
  <w:style w:type="paragraph" w:customStyle="1" w:styleId="Referencenonumber">
    <w:name w:val="Reference (no number)"/>
    <w:basedOn w:val="Reference"/>
    <w:pPr>
      <w:numPr>
        <w:numId w:val="0"/>
      </w:numPr>
      <w:ind w:left="851" w:hanging="284"/>
    </w:pPr>
  </w:style>
  <w:style w:type="paragraph" w:customStyle="1" w:styleId="Reference">
    <w:name w:val="Reference"/>
    <w:pPr>
      <w:widowControl w:val="0"/>
      <w:numPr>
        <w:numId w:val="4"/>
      </w:numPr>
      <w:tabs>
        <w:tab w:val="clear" w:pos="0"/>
        <w:tab w:val="left" w:pos="567"/>
      </w:tabs>
      <w:ind w:left="851" w:hanging="851"/>
      <w:jc w:val="both"/>
    </w:pPr>
    <w:rPr>
      <w:rFonts w:ascii="Times" w:hAnsi="Times"/>
      <w:iCs/>
      <w:noProof/>
      <w:color w:val="000000"/>
      <w:sz w:val="22"/>
      <w:szCs w:val="22"/>
      <w:lang w:eastAsia="en-US"/>
    </w:rPr>
  </w:style>
  <w:style w:type="paragraph" w:styleId="Footer">
    <w:name w:val="footer"/>
    <w:basedOn w:val="Normal"/>
    <w:link w:val="FooterChar"/>
    <w:uiPriority w:val="99"/>
    <w:unhideWhenUsed/>
    <w:rsid w:val="00F037F2"/>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F037F2"/>
    <w:rPr>
      <w:rFonts w:ascii="Times" w:hAnsi="Times"/>
      <w:sz w:val="18"/>
      <w:szCs w:val="18"/>
      <w:lang w:eastAsia="en-US"/>
    </w:rPr>
  </w:style>
  <w:style w:type="paragraph" w:styleId="Header">
    <w:name w:val="header"/>
    <w:basedOn w:val="Normal"/>
    <w:link w:val="HeaderChar"/>
    <w:uiPriority w:val="99"/>
    <w:unhideWhenUsed/>
    <w:rsid w:val="00F037F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037F2"/>
    <w:rPr>
      <w:rFonts w:ascii="Times" w:hAnsi="Times"/>
      <w:sz w:val="18"/>
      <w:szCs w:val="18"/>
      <w:lang w:eastAsia="en-US"/>
    </w:rPr>
  </w:style>
  <w:style w:type="paragraph" w:styleId="NormalWeb">
    <w:name w:val="Normal (Web)"/>
    <w:basedOn w:val="Normal"/>
    <w:uiPriority w:val="99"/>
    <w:unhideWhenUsed/>
    <w:rsid w:val="00B87D99"/>
    <w:rPr>
      <w:rFonts w:ascii="Times New Roman" w:eastAsia="Times New Roman" w:hAnsi="Times New Roman"/>
      <w:sz w:val="24"/>
      <w:szCs w:val="30"/>
      <w:lang w:val="en-US" w:eastAsia="zh-CN" w:bidi="bn-IN"/>
    </w:rPr>
  </w:style>
  <w:style w:type="paragraph" w:customStyle="1" w:styleId="BodyChar">
    <w:name w:val="Body Char"/>
    <w:link w:val="BodyCharChar"/>
    <w:rsid w:val="00FC7DCD"/>
    <w:pPr>
      <w:tabs>
        <w:tab w:val="left" w:pos="567"/>
      </w:tabs>
      <w:jc w:val="both"/>
    </w:pPr>
    <w:rPr>
      <w:rFonts w:ascii="Times" w:hAnsi="Times"/>
      <w:color w:val="000000"/>
      <w:sz w:val="22"/>
      <w:szCs w:val="22"/>
      <w:lang w:eastAsia="en-US"/>
    </w:rPr>
  </w:style>
  <w:style w:type="character" w:customStyle="1" w:styleId="BodyCharChar">
    <w:name w:val="Body Char Char"/>
    <w:link w:val="BodyChar"/>
    <w:rsid w:val="00FC7DCD"/>
    <w:rPr>
      <w:rFonts w:ascii="Times" w:hAnsi="Times"/>
      <w:color w:val="000000"/>
      <w:sz w:val="22"/>
      <w:szCs w:val="22"/>
      <w:lang w:eastAsia="en-US"/>
    </w:rPr>
  </w:style>
  <w:style w:type="table" w:styleId="TableGrid">
    <w:name w:val="Table Grid"/>
    <w:basedOn w:val="TableNormal"/>
    <w:qFormat/>
    <w:rsid w:val="003E59C9"/>
    <w:rPr>
      <w:lang w:val="en-US" w:eastAsia="zh-CN" w:bidi="b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Centred">
    <w:name w:val="Table.Caption.Centred"/>
    <w:basedOn w:val="Normal"/>
    <w:qFormat/>
    <w:rsid w:val="003E59C9"/>
    <w:pPr>
      <w:spacing w:after="120"/>
      <w:jc w:val="center"/>
    </w:pPr>
    <w:rPr>
      <w:color w:val="000000"/>
      <w:szCs w:val="22"/>
    </w:rPr>
  </w:style>
  <w:style w:type="character" w:styleId="Hyperlink">
    <w:name w:val="Hyperlink"/>
    <w:basedOn w:val="DefaultParagraphFont"/>
    <w:uiPriority w:val="99"/>
    <w:unhideWhenUsed/>
    <w:rsid w:val="00760817"/>
    <w:rPr>
      <w:color w:val="0000FF" w:themeColor="hyperlink"/>
      <w:u w:val="single"/>
    </w:rPr>
  </w:style>
  <w:style w:type="character" w:styleId="UnresolvedMention">
    <w:name w:val="Unresolved Mention"/>
    <w:basedOn w:val="DefaultParagraphFont"/>
    <w:uiPriority w:val="99"/>
    <w:semiHidden/>
    <w:unhideWhenUsed/>
    <w:rsid w:val="00760817"/>
    <w:rPr>
      <w:color w:val="605E5C"/>
      <w:shd w:val="clear" w:color="auto" w:fill="E1DFDD"/>
    </w:rPr>
  </w:style>
  <w:style w:type="paragraph" w:styleId="Revision">
    <w:name w:val="Revision"/>
    <w:hidden/>
    <w:uiPriority w:val="99"/>
    <w:semiHidden/>
    <w:rsid w:val="00760817"/>
    <w:rPr>
      <w:rFonts w:ascii="Times" w:hAnsi="Times"/>
      <w:sz w:val="22"/>
      <w:lang w:eastAsia="en-US"/>
    </w:rPr>
  </w:style>
  <w:style w:type="character" w:customStyle="1" w:styleId="times1">
    <w:name w:val="times1"/>
    <w:rsid w:val="00B417AA"/>
    <w:rPr>
      <w:rFonts w:ascii="Times New Roman" w:hAnsi="Times New Roman" w:cs="Times New Roman" w:hint="default"/>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ming.zhu@mail.utoronto.ca"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v\Downloads\WordGuidelines\JPCSA4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79C091-F326-4E50-985E-64F25D6AA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C:\Users\gev\Downloads\WordGuidelines\JPCSA4Template.dot</Template>
  <TotalTime>23</TotalTime>
  <Pages>10</Pages>
  <Words>4174</Words>
  <Characters>23794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Eliwise</Company>
  <LinksUpToDate>false</LinksUpToDate>
  <CharactersWithSpaces>27913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George Evans</dc:creator>
  <cp:keywords/>
  <cp:lastModifiedBy>Haoning QU</cp:lastModifiedBy>
  <cp:revision>14</cp:revision>
  <cp:lastPrinted>2005-02-25T09:52:00Z</cp:lastPrinted>
  <dcterms:created xsi:type="dcterms:W3CDTF">2022-08-30T04:59:00Z</dcterms:created>
  <dcterms:modified xsi:type="dcterms:W3CDTF">2022-08-30T14:22:00Z</dcterms:modified>
</cp:coreProperties>
</file>